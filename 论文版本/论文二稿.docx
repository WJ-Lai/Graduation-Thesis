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62E06" w:rsidRDefault="00893B70" w:rsidP="00893B70">
          <w:pPr>
            <w:spacing w:before="0" w:after="0"/>
            <w:ind w:firstLine="560"/>
            <w:rPr>
              <w:rFonts w:eastAsia="宋体" w:cs="Times New Roman"/>
              <w:sz w:val="28"/>
              <w:szCs w:val="24"/>
            </w:rPr>
          </w:pPr>
        </w:p>
        <w:p w14:paraId="3F21ABF5" w14:textId="77777777" w:rsidR="00893B70" w:rsidRPr="00462E06" w:rsidRDefault="00893B70" w:rsidP="00893B70">
          <w:pPr>
            <w:widowControl w:val="0"/>
            <w:spacing w:before="0" w:after="0" w:line="240" w:lineRule="auto"/>
            <w:ind w:firstLineChars="0" w:firstLine="0"/>
            <w:jc w:val="center"/>
            <w:rPr>
              <w:rFonts w:eastAsia="华文行楷" w:cs="Times New Roman"/>
              <w:b/>
              <w:sz w:val="72"/>
              <w:szCs w:val="24"/>
            </w:rPr>
          </w:pPr>
          <w:r w:rsidRPr="00462E06">
            <w:rPr>
              <w:rFonts w:eastAsia="华文行楷" w:cs="Times New Roman"/>
              <w:b/>
              <w:sz w:val="72"/>
              <w:szCs w:val="24"/>
            </w:rPr>
            <w:t>深</w:t>
          </w:r>
          <w:r w:rsidRPr="00462E06">
            <w:rPr>
              <w:rFonts w:eastAsia="华文行楷" w:cs="Times New Roman"/>
              <w:b/>
              <w:sz w:val="72"/>
              <w:szCs w:val="24"/>
            </w:rPr>
            <w:t xml:space="preserve"> </w:t>
          </w:r>
          <w:r w:rsidRPr="00462E06">
            <w:rPr>
              <w:rFonts w:eastAsia="华文行楷" w:cs="Times New Roman"/>
              <w:b/>
              <w:sz w:val="72"/>
              <w:szCs w:val="24"/>
            </w:rPr>
            <w:t>圳</w:t>
          </w:r>
          <w:r w:rsidRPr="00462E06">
            <w:rPr>
              <w:rFonts w:eastAsia="华文行楷" w:cs="Times New Roman"/>
              <w:b/>
              <w:sz w:val="72"/>
              <w:szCs w:val="24"/>
            </w:rPr>
            <w:t xml:space="preserve"> </w:t>
          </w:r>
          <w:r w:rsidRPr="00462E06">
            <w:rPr>
              <w:rFonts w:eastAsia="华文行楷" w:cs="Times New Roman"/>
              <w:b/>
              <w:sz w:val="72"/>
              <w:szCs w:val="24"/>
            </w:rPr>
            <w:t>大</w:t>
          </w:r>
          <w:r w:rsidRPr="00462E06">
            <w:rPr>
              <w:rFonts w:eastAsia="华文行楷" w:cs="Times New Roman"/>
              <w:b/>
              <w:sz w:val="72"/>
              <w:szCs w:val="24"/>
            </w:rPr>
            <w:t xml:space="preserve"> </w:t>
          </w:r>
          <w:r w:rsidRPr="00462E06">
            <w:rPr>
              <w:rFonts w:eastAsia="华文行楷" w:cs="Times New Roman"/>
              <w:b/>
              <w:sz w:val="72"/>
              <w:szCs w:val="24"/>
            </w:rPr>
            <w:t>学</w:t>
          </w:r>
        </w:p>
        <w:p w14:paraId="09CEB684" w14:textId="77777777" w:rsidR="00893B70" w:rsidRPr="00462E06" w:rsidRDefault="00893B70" w:rsidP="00893B70">
          <w:pPr>
            <w:widowControl w:val="0"/>
            <w:spacing w:before="0" w:after="0" w:line="240" w:lineRule="auto"/>
            <w:ind w:firstLineChars="0" w:firstLine="0"/>
            <w:jc w:val="center"/>
            <w:rPr>
              <w:rFonts w:eastAsia="黑体" w:cs="Times New Roman"/>
              <w:sz w:val="48"/>
              <w:szCs w:val="24"/>
            </w:rPr>
          </w:pPr>
          <w:r w:rsidRPr="00462E06">
            <w:rPr>
              <w:rFonts w:eastAsia="黑体" w:cs="Times New Roman"/>
              <w:sz w:val="48"/>
              <w:szCs w:val="24"/>
            </w:rPr>
            <w:t>本</w:t>
          </w:r>
          <w:r w:rsidRPr="00462E06">
            <w:rPr>
              <w:rFonts w:eastAsia="黑体" w:cs="Times New Roman"/>
              <w:sz w:val="48"/>
              <w:szCs w:val="24"/>
            </w:rPr>
            <w:t xml:space="preserve"> </w:t>
          </w:r>
          <w:r w:rsidRPr="00462E06">
            <w:rPr>
              <w:rFonts w:eastAsia="黑体" w:cs="Times New Roman"/>
              <w:sz w:val="48"/>
              <w:szCs w:val="24"/>
            </w:rPr>
            <w:t>科</w:t>
          </w:r>
          <w:r w:rsidRPr="00462E06">
            <w:rPr>
              <w:rFonts w:eastAsia="黑体" w:cs="Times New Roman"/>
              <w:sz w:val="48"/>
              <w:szCs w:val="24"/>
            </w:rPr>
            <w:t xml:space="preserve"> </w:t>
          </w:r>
          <w:r w:rsidRPr="00462E06">
            <w:rPr>
              <w:rFonts w:eastAsia="黑体" w:cs="Times New Roman"/>
              <w:sz w:val="48"/>
              <w:szCs w:val="24"/>
            </w:rPr>
            <w:t>毕</w:t>
          </w:r>
          <w:r w:rsidRPr="00462E06">
            <w:rPr>
              <w:rFonts w:eastAsia="黑体" w:cs="Times New Roman"/>
              <w:sz w:val="48"/>
              <w:szCs w:val="24"/>
            </w:rPr>
            <w:t xml:space="preserve"> </w:t>
          </w:r>
          <w:r w:rsidRPr="00462E06">
            <w:rPr>
              <w:rFonts w:eastAsia="黑体" w:cs="Times New Roman"/>
              <w:sz w:val="48"/>
              <w:szCs w:val="24"/>
            </w:rPr>
            <w:t>业</w:t>
          </w:r>
          <w:r w:rsidRPr="00462E06">
            <w:rPr>
              <w:rFonts w:eastAsia="黑体" w:cs="Times New Roman"/>
              <w:sz w:val="48"/>
              <w:szCs w:val="24"/>
            </w:rPr>
            <w:t xml:space="preserve"> </w:t>
          </w:r>
          <w:r w:rsidRPr="00462E06">
            <w:rPr>
              <w:rFonts w:eastAsia="黑体" w:cs="Times New Roman"/>
              <w:sz w:val="48"/>
              <w:szCs w:val="24"/>
            </w:rPr>
            <w:t>论</w:t>
          </w:r>
          <w:r w:rsidRPr="00462E06">
            <w:rPr>
              <w:rFonts w:eastAsia="黑体" w:cs="Times New Roman"/>
              <w:sz w:val="48"/>
              <w:szCs w:val="24"/>
            </w:rPr>
            <w:t xml:space="preserve"> </w:t>
          </w:r>
          <w:r w:rsidRPr="00462E06">
            <w:rPr>
              <w:rFonts w:eastAsia="黑体" w:cs="Times New Roman"/>
              <w:sz w:val="48"/>
              <w:szCs w:val="24"/>
            </w:rPr>
            <w:t>文（设计）</w:t>
          </w:r>
        </w:p>
        <w:p w14:paraId="5A3C97A1"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p w14:paraId="3FBCA5E2" w14:textId="4F93A736" w:rsidR="004E100E" w:rsidRPr="00462E06" w:rsidRDefault="004E100E" w:rsidP="00C143B7">
          <w:pPr>
            <w:spacing w:before="0" w:after="0"/>
            <w:ind w:left="620" w:firstLine="640"/>
            <w:rPr>
              <w:rFonts w:eastAsia="楷体" w:cs="Times New Roman"/>
              <w:b/>
              <w:sz w:val="32"/>
              <w:szCs w:val="24"/>
              <w:u w:val="single"/>
            </w:rPr>
          </w:pPr>
          <w:r w:rsidRPr="00462E06">
            <w:rPr>
              <w:rFonts w:eastAsia="黑体" w:cs="Times New Roman"/>
              <w:sz w:val="32"/>
              <w:szCs w:val="24"/>
            </w:rPr>
            <w:t>题目</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A44316" w:rsidRPr="00462E06">
            <w:rPr>
              <w:rFonts w:eastAsia="宋体" w:cs="Times New Roman"/>
              <w:sz w:val="32"/>
              <w:szCs w:val="24"/>
              <w:u w:val="single"/>
            </w:rPr>
            <w:t xml:space="preserve"> </w:t>
          </w:r>
          <w:r w:rsidR="00B245FE" w:rsidRPr="00462E06">
            <w:rPr>
              <w:rFonts w:eastAsia="楷体" w:cs="Times New Roman"/>
              <w:b/>
              <w:sz w:val="32"/>
              <w:szCs w:val="24"/>
              <w:u w:val="single"/>
            </w:rPr>
            <w:t>十字路口驾驶员动态视觉搜索</w:t>
          </w:r>
          <w:r w:rsidR="00F41F5B" w:rsidRPr="00462E06">
            <w:rPr>
              <w:rFonts w:eastAsia="宋体" w:cs="Times New Roman"/>
              <w:b/>
              <w:sz w:val="32"/>
              <w:szCs w:val="24"/>
              <w:u w:val="single"/>
            </w:rPr>
            <w:t xml:space="preserve"> </w:t>
          </w:r>
          <w:r w:rsidR="00A44316" w:rsidRPr="00462E06">
            <w:rPr>
              <w:rFonts w:eastAsia="宋体" w:cs="Times New Roman"/>
              <w:b/>
              <w:sz w:val="32"/>
              <w:szCs w:val="24"/>
              <w:u w:val="single"/>
            </w:rPr>
            <w:t xml:space="preserve"> </w:t>
          </w:r>
          <w:r w:rsidR="00DF05FE">
            <w:rPr>
              <w:rFonts w:eastAsia="宋体" w:cs="Times New Roman"/>
              <w:b/>
              <w:sz w:val="32"/>
              <w:szCs w:val="24"/>
              <w:u w:val="single"/>
            </w:rPr>
            <w:t xml:space="preserve"> </w:t>
          </w:r>
          <w:r w:rsidR="00F41F5B" w:rsidRPr="00462E06">
            <w:rPr>
              <w:rFonts w:eastAsia="宋体" w:cs="Times New Roman"/>
              <w:b/>
              <w:sz w:val="32"/>
              <w:szCs w:val="24"/>
              <w:u w:val="single"/>
            </w:rPr>
            <w:t xml:space="preserve"> </w:t>
          </w:r>
          <w:r w:rsidR="00444FD3" w:rsidRPr="00462E06">
            <w:rPr>
              <w:rFonts w:eastAsia="宋体" w:cs="Times New Roman"/>
              <w:b/>
              <w:sz w:val="32"/>
              <w:szCs w:val="24"/>
              <w:u w:val="single"/>
            </w:rPr>
            <w:t xml:space="preserve"> </w:t>
          </w:r>
        </w:p>
        <w:p w14:paraId="4334A2A6" w14:textId="3661F04E" w:rsidR="004E100E" w:rsidRPr="00462E06" w:rsidRDefault="004E100E" w:rsidP="00C143B7">
          <w:pPr>
            <w:widowControl w:val="0"/>
            <w:spacing w:before="0" w:after="0" w:line="240" w:lineRule="auto"/>
            <w:ind w:right="640" w:firstLineChars="618" w:firstLine="1985"/>
            <w:rPr>
              <w:rFonts w:eastAsia="宋体" w:cs="Times New Roman"/>
              <w:sz w:val="32"/>
              <w:szCs w:val="24"/>
            </w:rPr>
          </w:pPr>
          <w:r w:rsidRPr="00462E06">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C143B7">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5F4FBA" w:rsidRPr="00462E06">
            <w:rPr>
              <w:rFonts w:eastAsia="楷体_GB2312" w:cs="Times New Roman"/>
              <w:b/>
              <w:sz w:val="32"/>
              <w:szCs w:val="24"/>
              <w:u w:val="single"/>
            </w:rPr>
            <w:t>模式析取及意图预测研究</w:t>
          </w:r>
          <w:r w:rsidR="00E55529" w:rsidRPr="00462E06">
            <w:rPr>
              <w:rFonts w:eastAsia="楷体_GB2312" w:cs="Times New Roman"/>
              <w:b/>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55508216" w14:textId="1993EBA5"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姓名</w:t>
          </w:r>
          <w:r w:rsidRPr="00462E06">
            <w:rPr>
              <w:rFonts w:eastAsia="黑体" w:cs="Times New Roman"/>
              <w:sz w:val="32"/>
              <w:szCs w:val="24"/>
            </w:rPr>
            <w:t>:</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sz w:val="32"/>
              <w:szCs w:val="24"/>
              <w:u w:val="single"/>
            </w:rPr>
            <w:t xml:space="preserve"> </w:t>
          </w:r>
          <w:r w:rsidR="00C509CD" w:rsidRPr="00462E06">
            <w:rPr>
              <w:rFonts w:eastAsia="楷体_GB2312" w:cs="Times New Roman"/>
              <w:b/>
              <w:sz w:val="32"/>
              <w:szCs w:val="24"/>
              <w:u w:val="single"/>
            </w:rPr>
            <w:t>赖伟鉴</w:t>
          </w:r>
          <w:r w:rsidR="00F41F5B"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DF05FE">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p>
        <w:p w14:paraId="0C9B6049" w14:textId="2B47A4D3"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专业</w:t>
          </w:r>
          <w:r w:rsidRPr="00462E06">
            <w:rPr>
              <w:rFonts w:eastAsia="黑体" w:cs="Times New Roman"/>
              <w:sz w:val="32"/>
              <w:szCs w:val="24"/>
            </w:rPr>
            <w:t>:</w:t>
          </w:r>
          <w:r w:rsidRPr="00462E06">
            <w:rPr>
              <w:rFonts w:eastAsia="黑体" w:cs="Times New Roman"/>
              <w:sz w:val="32"/>
              <w:szCs w:val="24"/>
              <w:u w:val="single"/>
            </w:rPr>
            <w:t xml:space="preserve"> </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Pr="00462E06">
            <w:rPr>
              <w:rFonts w:eastAsia="楷体" w:cs="Times New Roman"/>
              <w:b/>
              <w:sz w:val="32"/>
              <w:szCs w:val="24"/>
              <w:u w:val="single"/>
            </w:rPr>
            <w:t>自动化</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DF05FE">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3FC97F46" w14:textId="241CF488"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学院</w:t>
          </w:r>
          <w:r w:rsidRPr="00462E06">
            <w:rPr>
              <w:rFonts w:eastAsia="宋体" w:cs="Times New Roman"/>
              <w:sz w:val="32"/>
              <w:szCs w:val="24"/>
            </w:rPr>
            <w:t>:</w:t>
          </w:r>
          <w:r w:rsidRPr="00462E06">
            <w:rPr>
              <w:rFonts w:eastAsia="宋体" w:cs="Times New Roman"/>
              <w:sz w:val="32"/>
              <w:szCs w:val="24"/>
              <w:u w:val="single"/>
            </w:rPr>
            <w:t xml:space="preserve"> </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b/>
              <w:sz w:val="32"/>
              <w:szCs w:val="24"/>
              <w:u w:val="single"/>
            </w:rPr>
            <w:t>机电与控制工程学院</w:t>
          </w:r>
          <w:r w:rsidR="00F41F5B" w:rsidRPr="00462E06">
            <w:rPr>
              <w:rFonts w:eastAsia="楷体_GB2312" w:cs="Times New Roman"/>
              <w:sz w:val="32"/>
              <w:szCs w:val="24"/>
              <w:u w:val="single"/>
            </w:rPr>
            <w:t xml:space="preserve">     </w:t>
          </w:r>
          <w:r w:rsidR="006706F8">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30248775" w14:textId="0EE5E5C3"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学号</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320689">
            <w:rPr>
              <w:rFonts w:eastAsia="宋体" w:cs="Times New Roman"/>
              <w:sz w:val="32"/>
              <w:szCs w:val="24"/>
              <w:u w:val="single"/>
            </w:rPr>
            <w:t xml:space="preserve"> </w:t>
          </w:r>
          <w:r w:rsidR="00320689" w:rsidRPr="00462E06">
            <w:rPr>
              <w:rFonts w:eastAsia="宋体" w:cs="Times New Roman"/>
              <w:sz w:val="32"/>
              <w:szCs w:val="24"/>
              <w:u w:val="single"/>
            </w:rPr>
            <w:t>2014110184</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320689">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046D63FB" w14:textId="71718D69"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指导教师</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Pr="00462E06">
            <w:rPr>
              <w:rFonts w:eastAsia="楷体" w:cs="Times New Roman"/>
              <w:b/>
              <w:sz w:val="32"/>
              <w:szCs w:val="24"/>
              <w:u w:val="single"/>
            </w:rPr>
            <w:t>李国法</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FF3BC6">
            <w:rPr>
              <w:rFonts w:eastAsia="宋体" w:cs="Times New Roman"/>
              <w:sz w:val="32"/>
              <w:szCs w:val="24"/>
              <w:u w:val="single"/>
            </w:rPr>
            <w:t xml:space="preserve"> </w:t>
          </w:r>
          <w:r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73A14ACE" w14:textId="46BA1F7F" w:rsidR="004E100E" w:rsidRPr="00462E06" w:rsidRDefault="004E100E" w:rsidP="00C143B7">
          <w:pPr>
            <w:widowControl w:val="0"/>
            <w:spacing w:before="0" w:after="0" w:line="700" w:lineRule="exact"/>
            <w:ind w:firstLineChars="0" w:firstLine="0"/>
            <w:rPr>
              <w:rFonts w:eastAsia="黑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 xml:space="preserve"> </w:t>
          </w:r>
          <w:r w:rsidRPr="00462E06">
            <w:rPr>
              <w:rFonts w:eastAsia="黑体" w:cs="Times New Roman"/>
              <w:sz w:val="32"/>
              <w:szCs w:val="24"/>
            </w:rPr>
            <w:t>职称</w:t>
          </w:r>
          <w:r w:rsidR="00C143B7" w:rsidRPr="00462E06">
            <w:rPr>
              <w:rFonts w:eastAsia="黑体" w:cs="Times New Roman"/>
              <w:sz w:val="32"/>
              <w:szCs w:val="24"/>
            </w:rPr>
            <w:t>:</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C81BEB">
            <w:rPr>
              <w:rFonts w:eastAsia="黑体" w:cs="Times New Roman"/>
              <w:sz w:val="32"/>
              <w:szCs w:val="24"/>
              <w:u w:val="single"/>
            </w:rPr>
            <w:t xml:space="preserve"> </w:t>
          </w:r>
          <w:r w:rsidR="00F41F5B" w:rsidRPr="00462E06">
            <w:rPr>
              <w:rFonts w:eastAsia="楷体" w:cs="Times New Roman"/>
              <w:b/>
              <w:sz w:val="32"/>
              <w:szCs w:val="24"/>
              <w:u w:val="single"/>
            </w:rPr>
            <w:t>助理教授</w:t>
          </w:r>
          <w:r w:rsidRPr="00462E06">
            <w:rPr>
              <w:rFonts w:eastAsia="黑体" w:cs="Times New Roman"/>
              <w:sz w:val="32"/>
              <w:szCs w:val="24"/>
              <w:u w:val="single"/>
            </w:rPr>
            <w:t xml:space="preserve">  </w:t>
          </w:r>
          <w:r w:rsidR="00E55529"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14144">
            <w:rPr>
              <w:rFonts w:eastAsia="黑体" w:cs="Times New Roman"/>
              <w:sz w:val="32"/>
              <w:szCs w:val="24"/>
              <w:u w:val="single"/>
            </w:rPr>
            <w:t xml:space="preserve"> </w:t>
          </w:r>
          <w:r w:rsidR="00FF3BC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44FD3" w:rsidRPr="00462E06">
            <w:rPr>
              <w:rFonts w:eastAsia="黑体" w:cs="Times New Roman"/>
              <w:sz w:val="32"/>
              <w:szCs w:val="24"/>
              <w:u w:val="single"/>
            </w:rPr>
            <w:t xml:space="preserve"> </w:t>
          </w:r>
        </w:p>
        <w:p w14:paraId="0DBFAAA3" w14:textId="77777777" w:rsidR="0032086B" w:rsidRPr="00462E06" w:rsidRDefault="004E100E" w:rsidP="001B30F0">
          <w:pPr>
            <w:widowControl w:val="0"/>
            <w:spacing w:before="0" w:after="0" w:line="700" w:lineRule="exact"/>
            <w:ind w:firstLineChars="0" w:firstLine="0"/>
            <w:rPr>
              <w:rFonts w:eastAsia="宋体" w:cs="Times New Roman"/>
              <w:sz w:val="32"/>
              <w:szCs w:val="24"/>
            </w:rPr>
          </w:pPr>
          <w:r w:rsidRPr="00462E06">
            <w:rPr>
              <w:rFonts w:eastAsia="宋体" w:cs="Times New Roman"/>
              <w:sz w:val="32"/>
              <w:szCs w:val="24"/>
            </w:rPr>
            <w:t xml:space="preserve">            </w:t>
          </w:r>
        </w:p>
        <w:p w14:paraId="0D01F4FA" w14:textId="77777777" w:rsidR="0032086B" w:rsidRPr="00462E06" w:rsidRDefault="0032086B" w:rsidP="001B30F0">
          <w:pPr>
            <w:widowControl w:val="0"/>
            <w:spacing w:before="0" w:after="0" w:line="480" w:lineRule="auto"/>
            <w:ind w:firstLineChars="0" w:firstLine="0"/>
            <w:rPr>
              <w:rFonts w:eastAsia="宋体" w:cs="Times New Roman"/>
              <w:sz w:val="32"/>
              <w:szCs w:val="24"/>
            </w:rPr>
          </w:pPr>
          <w:r w:rsidRPr="00462E06">
            <w:rPr>
              <w:rFonts w:eastAsia="宋体" w:cs="Times New Roman"/>
              <w:sz w:val="32"/>
              <w:szCs w:val="24"/>
            </w:rPr>
            <w:t xml:space="preserve">               </w:t>
          </w:r>
        </w:p>
        <w:p w14:paraId="1F1FD26B"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62E06" w:rsidRDefault="0032086B" w:rsidP="0032086B">
          <w:pPr>
            <w:widowControl w:val="0"/>
            <w:spacing w:line="480" w:lineRule="auto"/>
            <w:ind w:firstLineChars="0" w:firstLine="0"/>
            <w:jc w:val="center"/>
            <w:rPr>
              <w:rFonts w:eastAsia="宋体" w:cs="Times New Roman"/>
              <w:sz w:val="28"/>
              <w:szCs w:val="24"/>
            </w:rPr>
          </w:pPr>
          <w:r w:rsidRPr="00462E06">
            <w:rPr>
              <w:rFonts w:eastAsia="宋体" w:cs="Times New Roman"/>
              <w:sz w:val="32"/>
              <w:szCs w:val="24"/>
            </w:rPr>
            <w:t>二〇一</w:t>
          </w:r>
          <w:r w:rsidR="00323F59" w:rsidRPr="00462E06">
            <w:rPr>
              <w:rFonts w:eastAsia="宋体" w:cs="Times New Roman"/>
              <w:sz w:val="32"/>
              <w:szCs w:val="24"/>
            </w:rPr>
            <w:t>八</w:t>
          </w:r>
          <w:r w:rsidRPr="00462E06">
            <w:rPr>
              <w:rFonts w:eastAsia="宋体" w:cs="Times New Roman"/>
              <w:sz w:val="32"/>
              <w:szCs w:val="24"/>
            </w:rPr>
            <w:t>年五月</w:t>
          </w:r>
          <w:r w:rsidR="00323F59" w:rsidRPr="00462E06">
            <w:rPr>
              <w:rFonts w:eastAsia="宋体" w:cs="Times New Roman"/>
              <w:sz w:val="32"/>
              <w:szCs w:val="24"/>
            </w:rPr>
            <w:t>十</w:t>
          </w:r>
          <w:r w:rsidRPr="00462E06">
            <w:rPr>
              <w:rFonts w:eastAsia="宋体" w:cs="Times New Roman"/>
              <w:sz w:val="32"/>
              <w:szCs w:val="24"/>
            </w:rPr>
            <w:t>日</w:t>
          </w:r>
        </w:p>
        <w:p w14:paraId="1900DE3D" w14:textId="77777777" w:rsidR="004E100E" w:rsidRPr="00462E06" w:rsidRDefault="004E100E">
          <w:pPr>
            <w:ind w:firstLineChars="0" w:firstLine="0"/>
            <w:rPr>
              <w:rFonts w:cs="Times New Roman"/>
              <w:b/>
              <w:szCs w:val="24"/>
            </w:rPr>
            <w:sectPr w:rsidR="004E100E" w:rsidRPr="00462E06"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Default="004F0BB8" w:rsidP="004F0BB8">
          <w:pPr>
            <w:spacing w:beforeLines="50" w:before="163" w:afterLines="50" w:after="163"/>
            <w:ind w:firstLine="600"/>
            <w:rPr>
              <w:rFonts w:eastAsia="黑体" w:hint="eastAsia"/>
              <w:sz w:val="30"/>
            </w:rPr>
          </w:pPr>
        </w:p>
        <w:p w14:paraId="7A7D7C40" w14:textId="77777777" w:rsidR="004F0BB8" w:rsidRDefault="004F0BB8" w:rsidP="004F0BB8">
          <w:pPr>
            <w:spacing w:beforeLines="50" w:before="163" w:afterLines="50" w:after="163"/>
            <w:ind w:firstLine="600"/>
            <w:rPr>
              <w:rFonts w:eastAsia="黑体" w:hint="eastAsia"/>
              <w:sz w:val="30"/>
            </w:rPr>
          </w:pPr>
        </w:p>
        <w:p w14:paraId="3B14991D" w14:textId="77777777" w:rsidR="004F0BB8" w:rsidRPr="00915C5F" w:rsidRDefault="004F0BB8" w:rsidP="004F0BB8">
          <w:pPr>
            <w:spacing w:before="100" w:beforeAutospacing="1" w:after="100" w:afterAutospacing="1" w:line="360" w:lineRule="auto"/>
            <w:ind w:firstLine="723"/>
            <w:jc w:val="center"/>
            <w:rPr>
              <w:rFonts w:ascii="黑体" w:eastAsia="黑体" w:hint="eastAsia"/>
              <w:b/>
              <w:bCs/>
              <w:sz w:val="36"/>
            </w:rPr>
          </w:pPr>
          <w:r w:rsidRPr="00915C5F">
            <w:rPr>
              <w:rFonts w:ascii="黑体" w:eastAsia="黑体" w:hint="eastAsia"/>
              <w:b/>
              <w:bCs/>
              <w:sz w:val="36"/>
            </w:rPr>
            <w:t>深圳大学本科毕业论文（设计）诚信声明</w:t>
          </w:r>
        </w:p>
        <w:p w14:paraId="2042BCBD" w14:textId="77777777" w:rsidR="004F0BB8" w:rsidRDefault="004F0BB8" w:rsidP="004F0BB8">
          <w:pPr>
            <w:spacing w:before="100" w:beforeAutospacing="1" w:after="100" w:afterAutospacing="1" w:line="360" w:lineRule="auto"/>
            <w:ind w:firstLine="560"/>
            <w:rPr>
              <w:rFonts w:hint="eastAsia"/>
              <w:sz w:val="28"/>
            </w:rPr>
          </w:pPr>
        </w:p>
        <w:p w14:paraId="3B4F51E9" w14:textId="59F1A34E" w:rsidR="004F0BB8" w:rsidRDefault="004F0BB8" w:rsidP="004F0BB8">
          <w:pPr>
            <w:spacing w:before="100" w:beforeAutospacing="1" w:after="100" w:afterAutospacing="1" w:line="360" w:lineRule="auto"/>
            <w:ind w:firstLine="560"/>
            <w:rPr>
              <w:sz w:val="28"/>
            </w:rPr>
          </w:pPr>
          <w:r>
            <w:rPr>
              <w:rFonts w:hint="eastAsia"/>
              <w:sz w:val="28"/>
            </w:rPr>
            <w:t>本人郑重声明：所呈交的毕业论文（设计），题目《</w:t>
          </w:r>
          <w:r w:rsidR="009A23D4" w:rsidRPr="009A23D4">
            <w:rPr>
              <w:rFonts w:hint="eastAsia"/>
              <w:sz w:val="28"/>
            </w:rPr>
            <w:t>十字路口驾驶员动态视觉搜索模式析取及意图预测研究</w:t>
          </w:r>
          <w:r>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Default="004F0BB8" w:rsidP="004F0BB8">
          <w:pPr>
            <w:ind w:firstLine="560"/>
            <w:rPr>
              <w:sz w:val="28"/>
            </w:rPr>
          </w:pPr>
        </w:p>
        <w:p w14:paraId="2309A3AF" w14:textId="77777777" w:rsidR="004F0BB8" w:rsidRDefault="004F0BB8" w:rsidP="004F0BB8">
          <w:pPr>
            <w:ind w:firstLine="480"/>
          </w:pPr>
        </w:p>
        <w:p w14:paraId="43D93DD3" w14:textId="77777777" w:rsidR="004F0BB8" w:rsidRDefault="004F0BB8" w:rsidP="004F0BB8">
          <w:pPr>
            <w:ind w:firstLine="480"/>
          </w:pPr>
        </w:p>
        <w:p w14:paraId="0025ABE9" w14:textId="77777777" w:rsidR="004F0BB8" w:rsidRDefault="004F0BB8" w:rsidP="004F0BB8">
          <w:pPr>
            <w:ind w:firstLine="480"/>
          </w:pPr>
        </w:p>
        <w:p w14:paraId="4040BE78" w14:textId="77777777" w:rsidR="004F0BB8" w:rsidRDefault="004F0BB8" w:rsidP="009A23D4">
          <w:pPr>
            <w:spacing w:before="0" w:after="0"/>
            <w:ind w:firstLine="480"/>
          </w:pPr>
        </w:p>
        <w:p w14:paraId="0ED7DD9C" w14:textId="3ED58E2F" w:rsidR="004F0BB8" w:rsidRDefault="00784318" w:rsidP="009A23D4">
          <w:pPr>
            <w:spacing w:before="0" w:after="0" w:line="240" w:lineRule="auto"/>
            <w:ind w:firstLine="480"/>
            <w:rPr>
              <w:sz w:val="28"/>
            </w:rPr>
          </w:pPr>
          <w:r>
            <w:t xml:space="preserve">                           </w:t>
          </w:r>
          <w:r w:rsidR="004F0BB8">
            <w:rPr>
              <w:rFonts w:hint="eastAsia"/>
              <w:sz w:val="28"/>
            </w:rPr>
            <w:t>毕业论文（设计）作者签名：</w:t>
          </w:r>
        </w:p>
        <w:p w14:paraId="0A5D6DA3" w14:textId="7EB18E6C" w:rsidR="004F0BB8" w:rsidRDefault="00784318" w:rsidP="009A23D4">
          <w:pPr>
            <w:spacing w:before="0" w:after="0" w:line="240" w:lineRule="auto"/>
            <w:ind w:firstLine="480"/>
            <w:rPr>
              <w:sz w:val="28"/>
            </w:rPr>
          </w:pPr>
          <w:r>
            <w:t xml:space="preserve">                           </w:t>
          </w:r>
          <w:r w:rsidR="004F0BB8">
            <w:rPr>
              <w:rFonts w:hint="eastAsia"/>
              <w:sz w:val="28"/>
            </w:rPr>
            <w:t>日期：</w:t>
          </w:r>
          <w:r w:rsidR="004F0BB8">
            <w:rPr>
              <w:sz w:val="28"/>
            </w:rPr>
            <w:t xml:space="preserve">          </w:t>
          </w:r>
          <w:r w:rsidR="004F0BB8">
            <w:rPr>
              <w:rFonts w:hint="eastAsia"/>
              <w:sz w:val="28"/>
            </w:rPr>
            <w:t>年</w:t>
          </w:r>
          <w:r w:rsidR="004F0BB8">
            <w:rPr>
              <w:sz w:val="28"/>
            </w:rPr>
            <w:t xml:space="preserve">   </w:t>
          </w:r>
          <w:r w:rsidR="004F0BB8">
            <w:rPr>
              <w:rFonts w:hint="eastAsia"/>
              <w:sz w:val="28"/>
            </w:rPr>
            <w:t>月</w:t>
          </w:r>
          <w:r w:rsidR="004F0BB8">
            <w:rPr>
              <w:sz w:val="28"/>
            </w:rPr>
            <w:t xml:space="preserve">   </w:t>
          </w:r>
          <w:r w:rsidR="004F0BB8">
            <w:rPr>
              <w:rFonts w:hint="eastAsia"/>
              <w:sz w:val="28"/>
            </w:rPr>
            <w:t>日</w:t>
          </w:r>
        </w:p>
        <w:p w14:paraId="3D43B006" w14:textId="77777777" w:rsidR="004F0BB8" w:rsidRDefault="004F0BB8" w:rsidP="004F0BB8">
          <w:pPr>
            <w:ind w:firstLine="480"/>
            <w:rPr>
              <w:rFonts w:hint="eastAsia"/>
            </w:rPr>
          </w:pPr>
        </w:p>
        <w:p w14:paraId="68C4BDA7" w14:textId="77777777" w:rsidR="004F0BB8" w:rsidRDefault="004F0BB8" w:rsidP="004F0BB8">
          <w:pPr>
            <w:ind w:firstLine="560"/>
            <w:rPr>
              <w:rFonts w:ascii="宋体" w:hint="eastAsia"/>
              <w:sz w:val="28"/>
            </w:rPr>
          </w:pPr>
        </w:p>
        <w:p w14:paraId="5EACA9F3" w14:textId="77777777" w:rsidR="004F0BB8" w:rsidRDefault="004F0BB8" w:rsidP="004F0BB8">
          <w:pPr>
            <w:ind w:firstLine="560"/>
            <w:rPr>
              <w:rFonts w:ascii="宋体" w:hint="eastAsia"/>
              <w:sz w:val="28"/>
            </w:rPr>
          </w:pPr>
        </w:p>
        <w:p w14:paraId="2100B9E7" w14:textId="77777777" w:rsidR="004F0BB8" w:rsidRDefault="004F0BB8" w:rsidP="004F0BB8">
          <w:pPr>
            <w:ind w:firstLine="560"/>
            <w:rPr>
              <w:rFonts w:ascii="宋体" w:hint="eastAsia"/>
              <w:sz w:val="28"/>
            </w:rPr>
          </w:pPr>
        </w:p>
        <w:p w14:paraId="33E8989A" w14:textId="77777777" w:rsidR="004F0BB8" w:rsidRDefault="004F0BB8" w:rsidP="004F0BB8">
          <w:pPr>
            <w:ind w:firstLine="560"/>
            <w:rPr>
              <w:rFonts w:ascii="宋体" w:hint="eastAsia"/>
              <w:sz w:val="28"/>
            </w:rPr>
          </w:pPr>
        </w:p>
        <w:p w14:paraId="196C039F" w14:textId="77777777" w:rsidR="004E100E" w:rsidRPr="00462E06" w:rsidRDefault="004E100E">
          <w:pPr>
            <w:ind w:firstLineChars="0" w:firstLine="0"/>
            <w:rPr>
              <w:rFonts w:cs="Times New Roman"/>
              <w:b/>
              <w:szCs w:val="24"/>
            </w:rPr>
            <w:sectPr w:rsidR="004E100E" w:rsidRPr="00462E06"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62E06" w:rsidRDefault="00B13EC1" w:rsidP="00096F66">
          <w:pPr>
            <w:spacing w:line="240" w:lineRule="auto"/>
            <w:ind w:firstLineChars="0" w:firstLine="0"/>
            <w:rPr>
              <w:rFonts w:cs="Times New Roman"/>
              <w:b/>
              <w:szCs w:val="24"/>
            </w:rPr>
          </w:pPr>
        </w:p>
      </w:sdtContent>
    </w:sdt>
    <w:p w14:paraId="588F0C1C" w14:textId="77777777" w:rsidR="00E131FC" w:rsidRPr="00462E06" w:rsidRDefault="00E131FC" w:rsidP="000B61AE">
      <w:pPr>
        <w:pStyle w:val="a0"/>
        <w:numPr>
          <w:ilvl w:val="0"/>
          <w:numId w:val="0"/>
        </w:numPr>
        <w:ind w:left="420" w:hanging="420"/>
        <w:rPr>
          <w:rFonts w:cs="Times New Roman"/>
        </w:rPr>
      </w:pPr>
      <w:bookmarkStart w:id="2" w:name="_Toc512758314"/>
      <w:r w:rsidRPr="00462E06">
        <w:rPr>
          <w:rFonts w:cs="Times New Roman"/>
        </w:rPr>
        <w:t>摘</w:t>
      </w:r>
      <w:r w:rsidRPr="00462E06">
        <w:rPr>
          <w:rFonts w:cs="Times New Roman"/>
        </w:rPr>
        <w:t xml:space="preserve"> </w:t>
      </w:r>
      <w:r w:rsidRPr="00462E06">
        <w:rPr>
          <w:rFonts w:cs="Times New Roman"/>
        </w:rPr>
        <w:t>要</w:t>
      </w:r>
      <w:bookmarkEnd w:id="2"/>
    </w:p>
    <w:p w14:paraId="02D0756D" w14:textId="77777777" w:rsidR="00690ADA" w:rsidRPr="00462E06" w:rsidRDefault="00690ADA" w:rsidP="00690ADA">
      <w:pPr>
        <w:spacing w:line="240" w:lineRule="auto"/>
        <w:ind w:firstLineChars="0" w:firstLine="0"/>
        <w:rPr>
          <w:rFonts w:cs="Times New Roman"/>
          <w:szCs w:val="24"/>
        </w:rPr>
      </w:pPr>
    </w:p>
    <w:p w14:paraId="1235959E" w14:textId="77777777" w:rsidR="00103BF3" w:rsidRPr="00462E06"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62E06">
        <w:rPr>
          <w:rFonts w:cs="Times New Roman"/>
          <w:shd w:val="clear" w:color="auto" w:fill="FFFFFF"/>
        </w:rPr>
        <w:t>十字路口作为城市道路交通系统的重要组成部分</w:t>
      </w:r>
      <w:r w:rsidR="00A824DB" w:rsidRPr="00462E06">
        <w:rPr>
          <w:rFonts w:cs="Times New Roman"/>
          <w:shd w:val="clear" w:color="auto" w:fill="FFFFFF"/>
        </w:rPr>
        <w:t>，是</w:t>
      </w:r>
      <w:r w:rsidRPr="00462E06">
        <w:rPr>
          <w:rFonts w:cs="Times New Roman"/>
          <w:shd w:val="clear" w:color="auto" w:fill="FFFFFF"/>
        </w:rPr>
        <w:t>道路交通事故的多发地带。</w:t>
      </w:r>
      <w:r w:rsidR="003A5274" w:rsidRPr="00462E06">
        <w:rPr>
          <w:rFonts w:cs="Times New Roman"/>
          <w:shd w:val="clear" w:color="auto" w:fill="FFFFFF"/>
        </w:rPr>
        <w:t>若能</w:t>
      </w:r>
      <w:r w:rsidR="007149E6" w:rsidRPr="00462E06">
        <w:rPr>
          <w:rFonts w:cs="Times New Roman"/>
          <w:shd w:val="clear" w:color="auto" w:fill="FFFFFF"/>
        </w:rPr>
        <w:t>提前预测驾驶意图可</w:t>
      </w:r>
      <w:r w:rsidR="00103315" w:rsidRPr="00462E06">
        <w:rPr>
          <w:rFonts w:cs="Times New Roman"/>
          <w:shd w:val="clear" w:color="auto" w:fill="FFFFFF"/>
        </w:rPr>
        <w:t>有利于</w:t>
      </w:r>
      <w:r w:rsidR="001C19EE" w:rsidRPr="00462E06">
        <w:rPr>
          <w:rFonts w:cs="Times New Roman"/>
          <w:shd w:val="clear" w:color="auto" w:fill="FFFFFF"/>
        </w:rPr>
        <w:t>减少十字路口事故发生率。</w:t>
      </w:r>
      <w:r w:rsidR="001C19EE" w:rsidRPr="00462E06">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62E06" w:rsidRDefault="005B6728" w:rsidP="0015656B">
      <w:pPr>
        <w:spacing w:before="0" w:after="0"/>
        <w:ind w:firstLine="480"/>
        <w:rPr>
          <w:rFonts w:cs="Times New Roman"/>
          <w:shd w:val="clear" w:color="auto" w:fill="FFFFFF"/>
        </w:rPr>
      </w:pPr>
      <w:r w:rsidRPr="00462E06">
        <w:rPr>
          <w:rStyle w:val="fontstyle01"/>
          <w:rFonts w:ascii="Times New Roman" w:hAnsi="Times New Roman" w:cs="Times New Roman" w:hint="default"/>
        </w:rPr>
        <w:t>本课题研究的目标在于</w:t>
      </w:r>
      <w:r w:rsidR="001C19EE" w:rsidRPr="00462E06">
        <w:rPr>
          <w:rStyle w:val="fontstyle01"/>
          <w:rFonts w:ascii="Times New Roman" w:hAnsi="Times New Roman" w:cs="Times New Roman" w:hint="default"/>
        </w:rPr>
        <w:t>通过十字路口驾驶员动态视觉搜索模式来预测驾驶员的驾驶意图，</w:t>
      </w:r>
      <w:r w:rsidR="000B0248" w:rsidRPr="00462E06">
        <w:rPr>
          <w:rStyle w:val="fontstyle01"/>
          <w:rFonts w:ascii="Times New Roman" w:hAnsi="Times New Roman" w:cs="Times New Roman" w:hint="default"/>
        </w:rPr>
        <w:t>进而</w:t>
      </w:r>
      <w:r w:rsidR="006664E5" w:rsidRPr="00462E06">
        <w:rPr>
          <w:rStyle w:val="fontstyle01"/>
          <w:rFonts w:ascii="Times New Roman" w:hAnsi="Times New Roman" w:cs="Times New Roman" w:hint="default"/>
        </w:rPr>
        <w:t>可以</w:t>
      </w:r>
      <w:r w:rsidR="00BF2C41" w:rsidRPr="00462E06">
        <w:rPr>
          <w:rStyle w:val="fontstyle01"/>
          <w:rFonts w:ascii="Times New Roman" w:hAnsi="Times New Roman" w:cs="Times New Roman" w:hint="default"/>
        </w:rPr>
        <w:t>降低</w:t>
      </w:r>
      <w:r w:rsidR="001C19EE" w:rsidRPr="00462E06">
        <w:rPr>
          <w:rStyle w:val="fontstyle01"/>
          <w:rFonts w:ascii="Times New Roman" w:hAnsi="Times New Roman" w:cs="Times New Roman" w:hint="default"/>
        </w:rPr>
        <w:t>十字路口的伤亡率。</w:t>
      </w:r>
      <w:r w:rsidR="005858A6" w:rsidRPr="00462E06">
        <w:rPr>
          <w:rFonts w:cs="Times New Roman"/>
          <w:szCs w:val="24"/>
        </w:rPr>
        <w:t>本研究完成的工作主要包括以下方面</w:t>
      </w:r>
      <w:r w:rsidR="001C1FBC" w:rsidRPr="00462E06">
        <w:rPr>
          <w:rFonts w:cs="Times New Roman"/>
          <w:szCs w:val="24"/>
        </w:rPr>
        <w:t>：</w:t>
      </w:r>
    </w:p>
    <w:p w14:paraId="6256C6F5" w14:textId="77777777" w:rsidR="00F042C3" w:rsidRPr="00462E06" w:rsidRDefault="005858A6" w:rsidP="0015656B">
      <w:pPr>
        <w:spacing w:before="0" w:after="0"/>
        <w:ind w:firstLine="480"/>
        <w:rPr>
          <w:rFonts w:cs="Times New Roman"/>
        </w:rPr>
      </w:pPr>
      <w:r w:rsidRPr="00462E06">
        <w:rPr>
          <w:rFonts w:cs="Times New Roman"/>
        </w:rPr>
        <w:t>（</w:t>
      </w:r>
      <w:r w:rsidRPr="00462E06">
        <w:rPr>
          <w:rFonts w:cs="Times New Roman"/>
        </w:rPr>
        <w:t>1</w:t>
      </w:r>
      <w:r w:rsidRPr="00462E06">
        <w:rPr>
          <w:rFonts w:cs="Times New Roman"/>
        </w:rPr>
        <w:t>）</w:t>
      </w:r>
      <w:r w:rsidR="001C7161" w:rsidRPr="00462E06">
        <w:rPr>
          <w:rFonts w:cs="Times New Roman"/>
        </w:rPr>
        <w:t>通过层次聚类算法，析取了驾驶员不同驾驶意图下的视觉搜索模式</w:t>
      </w:r>
      <w:r w:rsidR="00553556" w:rsidRPr="00462E06">
        <w:rPr>
          <w:rFonts w:cs="Times New Roman"/>
        </w:rPr>
        <w:t>。</w:t>
      </w:r>
      <w:r w:rsidR="006D5B4D" w:rsidRPr="00462E06">
        <w:rPr>
          <w:rFonts w:cs="Times New Roman"/>
        </w:rPr>
        <w:t>在绿灯情况下，左转时存在模式</w:t>
      </w:r>
      <w:r w:rsidR="006D5B4D" w:rsidRPr="00462E06">
        <w:rPr>
          <w:rFonts w:cs="Times New Roman"/>
        </w:rPr>
        <w:t>L</w:t>
      </w:r>
      <w:r w:rsidR="006D5B4D" w:rsidRPr="00462E06">
        <w:rPr>
          <w:rFonts w:cs="Times New Roman"/>
        </w:rPr>
        <w:t>、模式</w:t>
      </w:r>
      <w:r w:rsidR="006D5B4D" w:rsidRPr="00462E06">
        <w:rPr>
          <w:rFonts w:cs="Times New Roman"/>
        </w:rPr>
        <w:t>LS</w:t>
      </w:r>
      <w:r w:rsidR="006D5B4D" w:rsidRPr="00462E06">
        <w:rPr>
          <w:rFonts w:cs="Times New Roman"/>
        </w:rPr>
        <w:t>；直行时存在模式</w:t>
      </w:r>
      <w:r w:rsidR="006D5B4D" w:rsidRPr="00462E06">
        <w:rPr>
          <w:rFonts w:cs="Times New Roman"/>
        </w:rPr>
        <w:t>R</w:t>
      </w:r>
      <w:r w:rsidR="006D5B4D" w:rsidRPr="00462E06">
        <w:rPr>
          <w:rFonts w:cs="Times New Roman"/>
        </w:rPr>
        <w:t>、模式</w:t>
      </w:r>
      <w:r w:rsidR="006D5B4D" w:rsidRPr="00462E06">
        <w:rPr>
          <w:rFonts w:cs="Times New Roman"/>
        </w:rPr>
        <w:t>LS</w:t>
      </w:r>
      <w:r w:rsidR="006D5B4D" w:rsidRPr="00462E06">
        <w:rPr>
          <w:rFonts w:cs="Times New Roman"/>
        </w:rPr>
        <w:t>；右转时存在模式</w:t>
      </w:r>
      <w:r w:rsidR="006D5B4D" w:rsidRPr="00462E06">
        <w:rPr>
          <w:rFonts w:cs="Times New Roman"/>
        </w:rPr>
        <w:t>LS</w:t>
      </w:r>
      <w:r w:rsidR="006D5B4D" w:rsidRPr="00462E06">
        <w:rPr>
          <w:rFonts w:cs="Times New Roman"/>
        </w:rPr>
        <w:t>、模式</w:t>
      </w:r>
      <w:r w:rsidR="006D5B4D" w:rsidRPr="00462E06">
        <w:rPr>
          <w:rFonts w:cs="Times New Roman"/>
        </w:rPr>
        <w:t>R</w:t>
      </w:r>
      <w:r w:rsidR="006D5B4D" w:rsidRPr="00462E06">
        <w:rPr>
          <w:rFonts w:cs="Times New Roman"/>
        </w:rPr>
        <w:t>。</w:t>
      </w:r>
      <w:r w:rsidR="00950D33" w:rsidRPr="00462E06">
        <w:rPr>
          <w:rFonts w:cs="Times New Roman"/>
        </w:rPr>
        <w:t>在红灯情况下，左转时存在模式</w:t>
      </w:r>
      <w:r w:rsidR="00950D33" w:rsidRPr="00462E06">
        <w:rPr>
          <w:rFonts w:cs="Times New Roman"/>
        </w:rPr>
        <w:t>X</w:t>
      </w:r>
      <w:r w:rsidR="00950D33" w:rsidRPr="00462E06">
        <w:rPr>
          <w:rFonts w:cs="Times New Roman"/>
        </w:rPr>
        <w:t>、模式</w:t>
      </w:r>
      <w:r w:rsidR="00950D33" w:rsidRPr="00462E06">
        <w:rPr>
          <w:rFonts w:cs="Times New Roman"/>
        </w:rPr>
        <w:t>L</w:t>
      </w:r>
      <w:r w:rsidR="00950D33" w:rsidRPr="00462E06">
        <w:rPr>
          <w:rFonts w:cs="Times New Roman"/>
        </w:rPr>
        <w:t>；直行时存在模式</w:t>
      </w:r>
      <w:r w:rsidR="00950D33" w:rsidRPr="00462E06">
        <w:rPr>
          <w:rFonts w:cs="Times New Roman"/>
        </w:rPr>
        <w:t>X</w:t>
      </w:r>
      <w:r w:rsidR="00950D33" w:rsidRPr="00462E06">
        <w:rPr>
          <w:rFonts w:cs="Times New Roman"/>
        </w:rPr>
        <w:t>、模式</w:t>
      </w:r>
      <w:r w:rsidR="00950D33" w:rsidRPr="00462E06">
        <w:rPr>
          <w:rFonts w:cs="Times New Roman"/>
        </w:rPr>
        <w:t>XC</w:t>
      </w:r>
      <w:r w:rsidR="00950D33" w:rsidRPr="00462E06">
        <w:rPr>
          <w:rFonts w:cs="Times New Roman"/>
        </w:rPr>
        <w:t>；右转时存在模式</w:t>
      </w:r>
      <w:r w:rsidR="00950D33" w:rsidRPr="00462E06">
        <w:rPr>
          <w:rFonts w:cs="Times New Roman"/>
        </w:rPr>
        <w:t>LSX</w:t>
      </w:r>
      <w:r w:rsidR="00950D33" w:rsidRPr="00462E06">
        <w:rPr>
          <w:rFonts w:cs="Times New Roman"/>
        </w:rPr>
        <w:t>、模式</w:t>
      </w:r>
      <w:r w:rsidR="00950D33" w:rsidRPr="00462E06">
        <w:rPr>
          <w:rFonts w:cs="Times New Roman"/>
        </w:rPr>
        <w:t>RX</w:t>
      </w:r>
      <w:r w:rsidR="00950D33" w:rsidRPr="00462E06">
        <w:rPr>
          <w:rFonts w:cs="Times New Roman"/>
        </w:rPr>
        <w:t>。</w:t>
      </w:r>
    </w:p>
    <w:p w14:paraId="361B7D7F" w14:textId="77777777" w:rsidR="00DF69FD" w:rsidRPr="00462E06" w:rsidRDefault="00DF69FD" w:rsidP="0015656B">
      <w:pPr>
        <w:spacing w:before="0" w:after="0"/>
        <w:ind w:firstLine="480"/>
        <w:rPr>
          <w:rFonts w:cs="Times New Roman"/>
        </w:rPr>
      </w:pPr>
      <w:r w:rsidRPr="00462E06">
        <w:rPr>
          <w:rFonts w:cs="Times New Roman"/>
        </w:rPr>
        <w:t>（</w:t>
      </w:r>
      <w:r w:rsidRPr="00462E06">
        <w:rPr>
          <w:rFonts w:cs="Times New Roman"/>
        </w:rPr>
        <w:t>2</w:t>
      </w:r>
      <w:r w:rsidRPr="00462E06">
        <w:rPr>
          <w:rFonts w:cs="Times New Roman"/>
        </w:rPr>
        <w:t>）分析不同视觉搜索模式的特征</w:t>
      </w:r>
      <w:r w:rsidR="0043774C" w:rsidRPr="00462E06">
        <w:rPr>
          <w:rFonts w:cs="Times New Roman"/>
        </w:rPr>
        <w:t>，结果表明</w:t>
      </w:r>
      <w:r w:rsidR="00CC3CC5" w:rsidRPr="00462E06">
        <w:rPr>
          <w:rFonts w:cs="Times New Roman"/>
        </w:rPr>
        <w:t>绿灯情况下，</w:t>
      </w:r>
      <w:r w:rsidR="00D503AC" w:rsidRPr="00462E06">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62E06">
        <w:rPr>
          <w:rFonts w:cs="Times New Roman"/>
        </w:rPr>
        <w:t>红灯情况下，信号灯区域是驾驶员的重点关注区域，其中直行时，驾驶员对信号灯区域的关注度在三种驾驶意图中最高</w:t>
      </w:r>
      <w:r w:rsidR="00EE476C" w:rsidRPr="00462E06">
        <w:rPr>
          <w:rFonts w:cs="Times New Roman"/>
        </w:rPr>
        <w:t>。</w:t>
      </w:r>
    </w:p>
    <w:p w14:paraId="57AA3878" w14:textId="77777777" w:rsidR="005305C0" w:rsidRPr="00462E06" w:rsidRDefault="005858A6" w:rsidP="0015656B">
      <w:pPr>
        <w:spacing w:before="0" w:after="0"/>
        <w:ind w:firstLine="480"/>
        <w:rPr>
          <w:rFonts w:cs="Times New Roman"/>
        </w:rPr>
      </w:pPr>
      <w:r w:rsidRPr="00462E06">
        <w:rPr>
          <w:rFonts w:cs="Times New Roman"/>
        </w:rPr>
        <w:t>（</w:t>
      </w:r>
      <w:r w:rsidR="00A3508D" w:rsidRPr="00462E06">
        <w:rPr>
          <w:rFonts w:cs="Times New Roman"/>
        </w:rPr>
        <w:t>3</w:t>
      </w:r>
      <w:r w:rsidRPr="00462E06">
        <w:rPr>
          <w:rFonts w:cs="Times New Roman"/>
        </w:rPr>
        <w:t>）</w:t>
      </w:r>
      <w:r w:rsidR="005737EC" w:rsidRPr="00462E06">
        <w:rPr>
          <w:rFonts w:cs="Times New Roman"/>
        </w:rPr>
        <w:t>在得到视觉搜索模式的基础上，</w:t>
      </w:r>
      <w:r w:rsidR="00995CF2" w:rsidRPr="00462E06">
        <w:rPr>
          <w:rFonts w:cs="Times New Roman"/>
        </w:rPr>
        <w:t>提出一种将聚类</w:t>
      </w:r>
      <w:r w:rsidR="00707D46" w:rsidRPr="00462E06">
        <w:rPr>
          <w:rFonts w:cs="Times New Roman"/>
        </w:rPr>
        <w:t>结果</w:t>
      </w:r>
      <w:r w:rsidR="00995CF2" w:rsidRPr="00462E06">
        <w:rPr>
          <w:rFonts w:cs="Times New Roman"/>
        </w:rPr>
        <w:t>与有监督学习结合的</w:t>
      </w:r>
      <w:r w:rsidR="00B32BFA" w:rsidRPr="00462E06">
        <w:rPr>
          <w:rFonts w:cs="Times New Roman"/>
        </w:rPr>
        <w:t>新</w:t>
      </w:r>
      <w:r w:rsidR="00995CF2" w:rsidRPr="00462E06">
        <w:rPr>
          <w:rFonts w:cs="Times New Roman"/>
        </w:rPr>
        <w:t>预方法</w:t>
      </w:r>
      <w:r w:rsidR="00B32BFA" w:rsidRPr="00462E06">
        <w:rPr>
          <w:rFonts w:cs="Times New Roman"/>
        </w:rPr>
        <w:t>，其中采用的有监督学习算法</w:t>
      </w:r>
      <w:r w:rsidR="00BF2C41" w:rsidRPr="00462E06">
        <w:rPr>
          <w:rFonts w:cs="Times New Roman"/>
        </w:rPr>
        <w:t>为</w:t>
      </w:r>
      <w:r w:rsidR="00B32BFA" w:rsidRPr="00462E06">
        <w:rPr>
          <w:rFonts w:cs="Times New Roman"/>
        </w:rPr>
        <w:t>支持向量机（</w:t>
      </w:r>
      <w:r w:rsidR="00B32BFA" w:rsidRPr="00462E06">
        <w:rPr>
          <w:rFonts w:cs="Times New Roman"/>
        </w:rPr>
        <w:t>LibSVM</w:t>
      </w:r>
      <w:r w:rsidR="00B32BFA" w:rsidRPr="00462E06">
        <w:rPr>
          <w:rFonts w:cs="Times New Roman"/>
        </w:rPr>
        <w:t>）和随机森林（</w:t>
      </w:r>
      <w:r w:rsidR="00B32BFA" w:rsidRPr="00462E06">
        <w:rPr>
          <w:rFonts w:cs="Times New Roman"/>
        </w:rPr>
        <w:t>Random Forest</w:t>
      </w:r>
      <w:r w:rsidR="00B32BFA" w:rsidRPr="00462E06">
        <w:rPr>
          <w:rFonts w:cs="Times New Roman"/>
        </w:rPr>
        <w:t>）</w:t>
      </w:r>
      <w:r w:rsidR="00BF2C41" w:rsidRPr="00462E06">
        <w:rPr>
          <w:rFonts w:cs="Times New Roman"/>
        </w:rPr>
        <w:t>，并</w:t>
      </w:r>
      <w:r w:rsidR="00B32BFA" w:rsidRPr="00462E06">
        <w:rPr>
          <w:rFonts w:cs="Times New Roman"/>
        </w:rPr>
        <w:t>配合网格搜索法和交叉验证，得到最佳模型参数。</w:t>
      </w:r>
    </w:p>
    <w:p w14:paraId="38452A70" w14:textId="77777777" w:rsidR="00F042C3" w:rsidRPr="00462E06" w:rsidRDefault="005858A6" w:rsidP="0015656B">
      <w:pPr>
        <w:spacing w:before="0" w:after="0"/>
        <w:ind w:firstLine="480"/>
        <w:rPr>
          <w:rFonts w:cs="Times New Roman"/>
          <w:szCs w:val="24"/>
        </w:rPr>
      </w:pPr>
      <w:r w:rsidRPr="00462E06">
        <w:rPr>
          <w:rFonts w:cs="Times New Roman"/>
        </w:rPr>
        <w:t>（</w:t>
      </w:r>
      <w:r w:rsidR="00A3508D" w:rsidRPr="00462E06">
        <w:rPr>
          <w:rFonts w:cs="Times New Roman"/>
        </w:rPr>
        <w:t>4</w:t>
      </w:r>
      <w:r w:rsidRPr="00462E06">
        <w:rPr>
          <w:rFonts w:cs="Times New Roman"/>
        </w:rPr>
        <w:t>）</w:t>
      </w:r>
      <w:r w:rsidR="00B32BFA" w:rsidRPr="00462E06">
        <w:rPr>
          <w:rFonts w:cs="Times New Roman"/>
        </w:rPr>
        <w:t>新预测方法与传统有监督学习方法对比分析</w:t>
      </w:r>
      <w:r w:rsidR="00EA2FCC" w:rsidRPr="00462E06">
        <w:rPr>
          <w:rFonts w:cs="Times New Roman"/>
        </w:rPr>
        <w:t>，结果表明</w:t>
      </w:r>
      <w:r w:rsidR="007B5E81" w:rsidRPr="00462E06">
        <w:rPr>
          <w:rFonts w:cs="Times New Roman"/>
        </w:rPr>
        <w:t>新</w:t>
      </w:r>
      <w:r w:rsidR="00C5200A" w:rsidRPr="00462E06">
        <w:rPr>
          <w:rFonts w:cs="Times New Roman"/>
        </w:rPr>
        <w:t>预测</w:t>
      </w:r>
      <w:r w:rsidR="007B5E81" w:rsidRPr="00462E06">
        <w:rPr>
          <w:rFonts w:cs="Times New Roman"/>
        </w:rPr>
        <w:t>方法可用于模型的优化，提高分类准确率</w:t>
      </w:r>
      <w:r w:rsidR="00F042C3" w:rsidRPr="00462E06">
        <w:rPr>
          <w:rFonts w:cs="Times New Roman"/>
          <w:szCs w:val="24"/>
        </w:rPr>
        <w:t>。</w:t>
      </w:r>
    </w:p>
    <w:p w14:paraId="5079D22B" w14:textId="77777777" w:rsidR="00EB69D2" w:rsidRPr="00462E06" w:rsidRDefault="00EB69D2" w:rsidP="00690ADA">
      <w:pPr>
        <w:ind w:firstLineChars="0" w:firstLine="0"/>
        <w:rPr>
          <w:rFonts w:cs="Times New Roman"/>
          <w:szCs w:val="24"/>
        </w:rPr>
      </w:pPr>
    </w:p>
    <w:p w14:paraId="6C80A066" w14:textId="77777777" w:rsidR="00EB69D2" w:rsidRPr="00462E06" w:rsidRDefault="00EB69D2" w:rsidP="00690ADA">
      <w:pPr>
        <w:ind w:firstLineChars="0" w:firstLine="0"/>
        <w:rPr>
          <w:rFonts w:cs="Times New Roman"/>
          <w:szCs w:val="24"/>
        </w:rPr>
      </w:pPr>
    </w:p>
    <w:p w14:paraId="1D964EA9" w14:textId="77777777" w:rsidR="00EB69D2" w:rsidRPr="00462E06" w:rsidRDefault="00EB69D2" w:rsidP="00690ADA">
      <w:pPr>
        <w:ind w:firstLineChars="0" w:firstLine="0"/>
        <w:rPr>
          <w:rFonts w:cs="Times New Roman"/>
          <w:szCs w:val="24"/>
        </w:rPr>
      </w:pPr>
      <w:r w:rsidRPr="00462E06">
        <w:rPr>
          <w:rFonts w:eastAsia="黑体" w:cs="Times New Roman"/>
          <w:szCs w:val="24"/>
        </w:rPr>
        <w:t>关键词：</w:t>
      </w:r>
      <w:r w:rsidR="000C5458" w:rsidRPr="00462E06">
        <w:rPr>
          <w:rFonts w:cs="Times New Roman"/>
        </w:rPr>
        <w:t>视觉搜索模式</w:t>
      </w:r>
      <w:r w:rsidRPr="00462E06">
        <w:rPr>
          <w:rFonts w:cs="Times New Roman"/>
          <w:szCs w:val="24"/>
        </w:rPr>
        <w:t>，</w:t>
      </w:r>
      <w:r w:rsidR="006643FD" w:rsidRPr="00462E06">
        <w:rPr>
          <w:rFonts w:cs="Times New Roman"/>
          <w:szCs w:val="24"/>
        </w:rPr>
        <w:t>驾驶意图，</w:t>
      </w:r>
      <w:r w:rsidR="009E062C" w:rsidRPr="00462E06">
        <w:rPr>
          <w:rFonts w:cs="Times New Roman"/>
          <w:szCs w:val="24"/>
        </w:rPr>
        <w:t>层次聚类</w:t>
      </w:r>
      <w:r w:rsidRPr="00462E06">
        <w:rPr>
          <w:rFonts w:cs="Times New Roman"/>
          <w:szCs w:val="24"/>
        </w:rPr>
        <w:t>，</w:t>
      </w:r>
      <w:r w:rsidR="00B5679F" w:rsidRPr="00462E06">
        <w:rPr>
          <w:rFonts w:cs="Times New Roman"/>
          <w:szCs w:val="24"/>
        </w:rPr>
        <w:t>支持向量机</w:t>
      </w:r>
      <w:r w:rsidR="009B3BF0" w:rsidRPr="00462E06">
        <w:rPr>
          <w:rFonts w:cs="Times New Roman"/>
          <w:szCs w:val="24"/>
        </w:rPr>
        <w:t>，随机森林</w:t>
      </w:r>
    </w:p>
    <w:p w14:paraId="2A546890" w14:textId="77777777" w:rsidR="007D7746" w:rsidRPr="00462E06" w:rsidRDefault="00F042C3" w:rsidP="00E20E00">
      <w:pPr>
        <w:ind w:firstLine="480"/>
        <w:rPr>
          <w:rFonts w:cs="Times New Roman"/>
          <w:szCs w:val="24"/>
        </w:rPr>
        <w:sectPr w:rsidR="007D7746" w:rsidRPr="00462E06"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62E06">
        <w:rPr>
          <w:rFonts w:cs="Times New Roman"/>
          <w:szCs w:val="24"/>
        </w:rPr>
        <w:br w:type="page"/>
      </w:r>
    </w:p>
    <w:p w14:paraId="033C1483" w14:textId="77777777" w:rsidR="00F042C3" w:rsidRPr="00462E06" w:rsidRDefault="00F042C3" w:rsidP="00096F66">
      <w:pPr>
        <w:spacing w:line="240" w:lineRule="auto"/>
        <w:ind w:firstLineChars="0" w:firstLine="0"/>
        <w:rPr>
          <w:rFonts w:cs="Times New Roman"/>
          <w:szCs w:val="24"/>
        </w:rPr>
      </w:pPr>
    </w:p>
    <w:p w14:paraId="32EBA1E9" w14:textId="77777777" w:rsidR="00C76D48" w:rsidRPr="00462E06" w:rsidRDefault="00F042C3" w:rsidP="000B61AE">
      <w:pPr>
        <w:pStyle w:val="a0"/>
        <w:numPr>
          <w:ilvl w:val="0"/>
          <w:numId w:val="0"/>
        </w:numPr>
        <w:ind w:left="420" w:hanging="420"/>
        <w:rPr>
          <w:rFonts w:cs="Times New Roman"/>
          <w:b/>
        </w:rPr>
      </w:pPr>
      <w:bookmarkStart w:id="3" w:name="_Toc512758315"/>
      <w:r w:rsidRPr="00462E06">
        <w:rPr>
          <w:rFonts w:cs="Times New Roman"/>
          <w:b/>
        </w:rPr>
        <w:t>A</w:t>
      </w:r>
      <w:r w:rsidR="00DD4DB8" w:rsidRPr="00462E06">
        <w:rPr>
          <w:rFonts w:cs="Times New Roman"/>
          <w:b/>
        </w:rPr>
        <w:t>BSTRACT</w:t>
      </w:r>
      <w:bookmarkEnd w:id="3"/>
    </w:p>
    <w:p w14:paraId="14AF2398" w14:textId="77777777" w:rsidR="00F042C3" w:rsidRPr="00462E06" w:rsidRDefault="00F042C3" w:rsidP="00096F66">
      <w:pPr>
        <w:spacing w:line="240" w:lineRule="auto"/>
        <w:ind w:firstLine="480"/>
        <w:jc w:val="left"/>
        <w:rPr>
          <w:rFonts w:cs="Times New Roman"/>
          <w:szCs w:val="24"/>
        </w:rPr>
      </w:pPr>
    </w:p>
    <w:p w14:paraId="1DF52E53" w14:textId="77777777" w:rsidR="008F6FF6" w:rsidRPr="00462E06" w:rsidRDefault="00D43B86" w:rsidP="000239CD">
      <w:pPr>
        <w:spacing w:before="0" w:after="0"/>
        <w:ind w:firstLineChars="0" w:firstLine="0"/>
        <w:rPr>
          <w:rFonts w:cs="Times New Roman"/>
        </w:rPr>
      </w:pPr>
      <w:r w:rsidRPr="00462E06">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62E06">
        <w:rPr>
          <w:rFonts w:cs="Times New Roman"/>
        </w:rPr>
        <w:t xml:space="preserve">It is obvious that </w:t>
      </w:r>
      <w:r w:rsidR="00B31D61" w:rsidRPr="00462E06">
        <w:rPr>
          <w:rFonts w:cs="Times New Roman"/>
        </w:rPr>
        <w:t>t</w:t>
      </w:r>
      <w:r w:rsidRPr="00462E06">
        <w:rPr>
          <w:rFonts w:cs="Times New Roman"/>
        </w:rPr>
        <w:t>here is a connection between the driver's visual characteristics and driving intention.</w:t>
      </w:r>
      <w:r w:rsidR="008F6FF6" w:rsidRPr="00462E06">
        <w:rPr>
          <w:rFonts w:cs="Times New Roman"/>
        </w:rPr>
        <w:t xml:space="preserve"> </w:t>
      </w:r>
    </w:p>
    <w:p w14:paraId="61FEF127" w14:textId="77777777" w:rsidR="00AA661B" w:rsidRPr="00462E06" w:rsidRDefault="008F6FF6" w:rsidP="000239CD">
      <w:pPr>
        <w:spacing w:before="0" w:after="0"/>
        <w:ind w:firstLineChars="0" w:firstLine="0"/>
        <w:rPr>
          <w:rFonts w:cs="Times New Roman"/>
        </w:rPr>
      </w:pPr>
      <w:r w:rsidRPr="00462E06">
        <w:rPr>
          <w:rFonts w:cs="Times New Roman"/>
        </w:rPr>
        <w:t>The goal of this research project is to predict the driver’s driving intention through the driver’s dynamic visual search mode at the intersection, thereby reducing the casualties at the intersection.</w:t>
      </w:r>
      <w:r w:rsidR="00CC54B2" w:rsidRPr="00462E06">
        <w:rPr>
          <w:rFonts w:cs="Times New Roman"/>
        </w:rPr>
        <w:t xml:space="preserve"> The work done in this study mainly includes the following aspects:</w:t>
      </w:r>
    </w:p>
    <w:p w14:paraId="0C765E8E" w14:textId="77777777" w:rsidR="00367CD6" w:rsidRPr="00462E06" w:rsidRDefault="00542428" w:rsidP="000239CD">
      <w:pPr>
        <w:spacing w:before="0" w:after="0"/>
        <w:ind w:firstLineChars="0" w:firstLine="0"/>
        <w:rPr>
          <w:rFonts w:cs="Times New Roman"/>
        </w:rPr>
      </w:pPr>
      <w:r w:rsidRPr="00462E06">
        <w:rPr>
          <w:rFonts w:cs="Times New Roman"/>
        </w:rPr>
        <w:t>（</w:t>
      </w:r>
      <w:r w:rsidRPr="00462E06">
        <w:rPr>
          <w:rFonts w:cs="Times New Roman"/>
        </w:rPr>
        <w:t>1</w:t>
      </w:r>
      <w:r w:rsidRPr="00462E06">
        <w:rPr>
          <w:rFonts w:cs="Times New Roman"/>
        </w:rPr>
        <w:t>）</w:t>
      </w:r>
      <w:r w:rsidR="00666AA4" w:rsidRPr="00462E06">
        <w:rPr>
          <w:rFonts w:cs="Times New Roman"/>
        </w:rPr>
        <w:t>The visual search pattern of the driver's different driving intention is extracted</w:t>
      </w:r>
      <w:r w:rsidR="00BF4726" w:rsidRPr="00462E06">
        <w:rPr>
          <w:rFonts w:cs="Times New Roman"/>
        </w:rPr>
        <w:t xml:space="preserve"> by the hierarchical clustering algorithm</w:t>
      </w:r>
      <w:r w:rsidR="00666AA4" w:rsidRPr="00462E06">
        <w:rPr>
          <w:rFonts w:cs="Times New Roman"/>
        </w:rPr>
        <w:t xml:space="preserve">. In the case of a green light, there are </w:t>
      </w:r>
      <w:r w:rsidR="008330D0" w:rsidRPr="00462E06">
        <w:rPr>
          <w:rFonts w:cs="Times New Roman"/>
        </w:rPr>
        <w:t>pattern</w:t>
      </w:r>
      <w:r w:rsidR="00666AA4" w:rsidRPr="00462E06">
        <w:rPr>
          <w:rFonts w:cs="Times New Roman"/>
        </w:rPr>
        <w:t xml:space="preserve"> L and </w:t>
      </w:r>
      <w:r w:rsidR="008330D0" w:rsidRPr="00462E06">
        <w:rPr>
          <w:rFonts w:cs="Times New Roman"/>
        </w:rPr>
        <w:t xml:space="preserve">pattern </w:t>
      </w:r>
      <w:r w:rsidR="00666AA4" w:rsidRPr="00462E06">
        <w:rPr>
          <w:rFonts w:cs="Times New Roman"/>
        </w:rPr>
        <w:t xml:space="preserve">LS when turning to the left, </w:t>
      </w:r>
      <w:r w:rsidR="008330D0" w:rsidRPr="00462E06">
        <w:rPr>
          <w:rFonts w:cs="Times New Roman"/>
        </w:rPr>
        <w:t>pattern</w:t>
      </w:r>
      <w:r w:rsidR="00666AA4" w:rsidRPr="00462E06">
        <w:rPr>
          <w:rFonts w:cs="Times New Roman"/>
        </w:rPr>
        <w:t xml:space="preserve"> R and</w:t>
      </w:r>
      <w:r w:rsidR="008330D0" w:rsidRPr="00462E06">
        <w:rPr>
          <w:rFonts w:cs="Times New Roman"/>
        </w:rPr>
        <w:t xml:space="preserve"> pattern</w:t>
      </w:r>
      <w:r w:rsidR="00666AA4" w:rsidRPr="00462E06">
        <w:rPr>
          <w:rFonts w:cs="Times New Roman"/>
        </w:rPr>
        <w:t xml:space="preserve"> LS when going straight, and </w:t>
      </w:r>
      <w:r w:rsidR="00917B10" w:rsidRPr="00462E06">
        <w:rPr>
          <w:rFonts w:cs="Times New Roman"/>
        </w:rPr>
        <w:t>pattern</w:t>
      </w:r>
      <w:r w:rsidR="00666AA4" w:rsidRPr="00462E06">
        <w:rPr>
          <w:rFonts w:cs="Times New Roman"/>
        </w:rPr>
        <w:t xml:space="preserve"> LS and </w:t>
      </w:r>
      <w:r w:rsidR="00917B10" w:rsidRPr="00462E06">
        <w:rPr>
          <w:rFonts w:cs="Times New Roman"/>
        </w:rPr>
        <w:t xml:space="preserve">pattern </w:t>
      </w:r>
      <w:r w:rsidR="00666AA4" w:rsidRPr="00462E06">
        <w:rPr>
          <w:rFonts w:cs="Times New Roman"/>
        </w:rPr>
        <w:t xml:space="preserve">R when turning right. In the case of a red light, </w:t>
      </w:r>
      <w:r w:rsidR="00923D53" w:rsidRPr="00462E06">
        <w:rPr>
          <w:rFonts w:cs="Times New Roman"/>
        </w:rPr>
        <w:t>pattern</w:t>
      </w:r>
      <w:r w:rsidR="00666AA4" w:rsidRPr="00462E06">
        <w:rPr>
          <w:rFonts w:cs="Times New Roman"/>
        </w:rPr>
        <w:t xml:space="preserve"> X and </w:t>
      </w:r>
      <w:r w:rsidR="0004546B" w:rsidRPr="00462E06">
        <w:rPr>
          <w:rFonts w:cs="Times New Roman"/>
        </w:rPr>
        <w:t xml:space="preserve">pattern </w:t>
      </w:r>
      <w:r w:rsidR="00666AA4" w:rsidRPr="00462E06">
        <w:rPr>
          <w:rFonts w:cs="Times New Roman"/>
        </w:rPr>
        <w:t xml:space="preserve">L exist when turning left; </w:t>
      </w:r>
      <w:r w:rsidR="00BB5F54" w:rsidRPr="00462E06">
        <w:rPr>
          <w:rFonts w:cs="Times New Roman"/>
        </w:rPr>
        <w:t xml:space="preserve">pattern </w:t>
      </w:r>
      <w:r w:rsidR="00666AA4" w:rsidRPr="00462E06">
        <w:rPr>
          <w:rFonts w:cs="Times New Roman"/>
        </w:rPr>
        <w:t xml:space="preserve">X and </w:t>
      </w:r>
      <w:r w:rsidR="00BB5F54" w:rsidRPr="00462E06">
        <w:rPr>
          <w:rFonts w:cs="Times New Roman"/>
        </w:rPr>
        <w:t xml:space="preserve">pattern </w:t>
      </w:r>
      <w:r w:rsidR="00666AA4" w:rsidRPr="00462E06">
        <w:rPr>
          <w:rFonts w:cs="Times New Roman"/>
        </w:rPr>
        <w:t xml:space="preserve">XC exist when going straight; </w:t>
      </w:r>
      <w:r w:rsidR="00B753DC" w:rsidRPr="00462E06">
        <w:rPr>
          <w:rFonts w:cs="Times New Roman"/>
        </w:rPr>
        <w:t>pattern</w:t>
      </w:r>
      <w:r w:rsidR="00666AA4" w:rsidRPr="00462E06">
        <w:rPr>
          <w:rFonts w:cs="Times New Roman"/>
        </w:rPr>
        <w:t xml:space="preserve"> LX and </w:t>
      </w:r>
      <w:r w:rsidR="002E6652" w:rsidRPr="00462E06">
        <w:rPr>
          <w:rFonts w:cs="Times New Roman"/>
        </w:rPr>
        <w:t>pattern RX</w:t>
      </w:r>
      <w:r w:rsidR="00666AA4" w:rsidRPr="00462E06">
        <w:rPr>
          <w:rFonts w:cs="Times New Roman"/>
        </w:rPr>
        <w:t xml:space="preserve"> exist when turning right.</w:t>
      </w:r>
    </w:p>
    <w:p w14:paraId="34162AF4" w14:textId="77777777" w:rsidR="00542428" w:rsidRPr="00462E06" w:rsidRDefault="00542428" w:rsidP="000239CD">
      <w:pPr>
        <w:spacing w:before="0" w:after="0"/>
        <w:ind w:firstLineChars="0" w:firstLine="0"/>
        <w:rPr>
          <w:rFonts w:cs="Times New Roman"/>
        </w:rPr>
      </w:pPr>
      <w:r w:rsidRPr="00462E06">
        <w:rPr>
          <w:rFonts w:cs="Times New Roman"/>
        </w:rPr>
        <w:t>（</w:t>
      </w:r>
      <w:r w:rsidRPr="00462E06">
        <w:rPr>
          <w:rFonts w:cs="Times New Roman"/>
        </w:rPr>
        <w:t>2</w:t>
      </w:r>
      <w:r w:rsidRPr="00462E06">
        <w:rPr>
          <w:rFonts w:cs="Times New Roman"/>
        </w:rPr>
        <w:t>）</w:t>
      </w:r>
      <w:r w:rsidRPr="00462E06">
        <w:rPr>
          <w:rFonts w:cs="Times New Roman"/>
        </w:rPr>
        <w:t xml:space="preserve">The existing data are analyzed and analyzed by </w:t>
      </w:r>
      <w:r w:rsidR="00AC67DA" w:rsidRPr="00462E06">
        <w:rPr>
          <w:rFonts w:cs="Times New Roman"/>
        </w:rPr>
        <w:t>MATLAB</w:t>
      </w:r>
      <w:r w:rsidRPr="00462E06">
        <w:rPr>
          <w:rFonts w:cs="Times New Roman"/>
        </w:rPr>
        <w:t xml:space="preserve">, and the corresponding parameters of the gaze characteristics are summarized, including the frequency of gaze, the duration of gaze and the probability of transition. </w:t>
      </w:r>
      <w:r w:rsidR="003D74D8" w:rsidRPr="00462E06">
        <w:rPr>
          <w:rFonts w:cs="Times New Roman"/>
        </w:rPr>
        <w:t>Based on</w:t>
      </w:r>
      <w:r w:rsidRPr="00462E06">
        <w:rPr>
          <w:rFonts w:cs="Times New Roman"/>
        </w:rPr>
        <w:t xml:space="preserve"> the existing data, the various kinds of gaze characteristics of 13 regions were analyzed and analyzed respectively.</w:t>
      </w:r>
    </w:p>
    <w:p w14:paraId="517AA36A" w14:textId="77777777" w:rsidR="001E5B53" w:rsidRPr="00462E06" w:rsidRDefault="001E5B53" w:rsidP="000239CD">
      <w:pPr>
        <w:spacing w:before="0" w:after="0"/>
        <w:ind w:firstLineChars="0" w:firstLine="0"/>
        <w:rPr>
          <w:rFonts w:cs="Times New Roman"/>
        </w:rPr>
      </w:pPr>
      <w:r w:rsidRPr="00462E06">
        <w:rPr>
          <w:rFonts w:cs="Times New Roman"/>
        </w:rPr>
        <w:t>（</w:t>
      </w:r>
      <w:r w:rsidRPr="00462E06">
        <w:rPr>
          <w:rFonts w:cs="Times New Roman"/>
        </w:rPr>
        <w:t>3</w:t>
      </w:r>
      <w:r w:rsidRPr="00462E06">
        <w:rPr>
          <w:rFonts w:cs="Times New Roman"/>
        </w:rPr>
        <w:t>）</w:t>
      </w:r>
      <w:r w:rsidRPr="00462E06">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62E06" w:rsidRDefault="001E5B53" w:rsidP="000239CD">
      <w:pPr>
        <w:spacing w:before="0" w:after="0"/>
        <w:ind w:firstLineChars="0" w:firstLine="0"/>
        <w:rPr>
          <w:rFonts w:cs="Times New Roman"/>
        </w:rPr>
      </w:pPr>
      <w:r w:rsidRPr="00462E06">
        <w:rPr>
          <w:rFonts w:cs="Times New Roman"/>
        </w:rPr>
        <w:t>（</w:t>
      </w:r>
      <w:r w:rsidR="001777F7" w:rsidRPr="00462E06">
        <w:rPr>
          <w:rFonts w:cs="Times New Roman"/>
        </w:rPr>
        <w:t>4</w:t>
      </w:r>
      <w:r w:rsidRPr="00462E06">
        <w:rPr>
          <w:rFonts w:cs="Times New Roman"/>
        </w:rPr>
        <w:t>）</w:t>
      </w:r>
      <w:r w:rsidR="003B5A52" w:rsidRPr="00462E06">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62E06">
        <w:rPr>
          <w:rFonts w:cs="Times New Roman"/>
        </w:rPr>
        <w:t>accuracy.</w:t>
      </w:r>
    </w:p>
    <w:p w14:paraId="3AC8D3FF" w14:textId="5B753A0F" w:rsidR="002A24F2" w:rsidRPr="00462E06" w:rsidRDefault="008504B8" w:rsidP="008504B8">
      <w:pPr>
        <w:spacing w:before="0" w:after="0"/>
        <w:ind w:firstLineChars="0" w:firstLine="0"/>
        <w:rPr>
          <w:rFonts w:cs="Times New Roman"/>
        </w:rPr>
      </w:pPr>
      <w:r w:rsidRPr="00462E06">
        <w:rPr>
          <w:rFonts w:cs="Times New Roman"/>
        </w:rPr>
        <w:t xml:space="preserve"> </w:t>
      </w:r>
    </w:p>
    <w:p w14:paraId="3B4149A3" w14:textId="2CA80333" w:rsidR="008504B8" w:rsidRPr="00462E06" w:rsidRDefault="008504B8" w:rsidP="008504B8">
      <w:pPr>
        <w:spacing w:before="0" w:after="0"/>
        <w:ind w:firstLineChars="0" w:firstLine="0"/>
        <w:rPr>
          <w:rFonts w:cs="Times New Roman"/>
        </w:rPr>
      </w:pPr>
      <w:r w:rsidRPr="00462E06">
        <w:rPr>
          <w:rFonts w:cs="Times New Roman"/>
        </w:rPr>
        <w:t xml:space="preserve"> </w:t>
      </w:r>
    </w:p>
    <w:p w14:paraId="22A1C978" w14:textId="77777777" w:rsidR="00763BC4" w:rsidRPr="00462E06" w:rsidRDefault="00763BC4" w:rsidP="00690ADA">
      <w:pPr>
        <w:ind w:firstLineChars="0" w:firstLine="0"/>
        <w:rPr>
          <w:rFonts w:cs="Times New Roman"/>
        </w:rPr>
        <w:sectPr w:rsidR="00763BC4" w:rsidRPr="00462E06" w:rsidSect="000E2E96">
          <w:headerReference w:type="first" r:id="rId16"/>
          <w:pgSz w:w="11906" w:h="16838" w:code="9"/>
          <w:pgMar w:top="1440" w:right="1418" w:bottom="1440" w:left="1418" w:header="851" w:footer="992" w:gutter="0"/>
          <w:pgNumType w:fmt="upperRoman"/>
          <w:cols w:space="425"/>
          <w:titlePg/>
          <w:docGrid w:type="lines" w:linePitch="326"/>
        </w:sectPr>
      </w:pPr>
      <w:r w:rsidRPr="00462E06">
        <w:rPr>
          <w:rFonts w:cs="Times New Roman"/>
          <w:b/>
        </w:rPr>
        <w:t xml:space="preserve">Key words: </w:t>
      </w:r>
      <w:r w:rsidR="008403B9" w:rsidRPr="00462E06">
        <w:rPr>
          <w:rFonts w:cs="Times New Roman"/>
        </w:rPr>
        <w:t xml:space="preserve">Visual search </w:t>
      </w:r>
      <w:r w:rsidR="00045BC5" w:rsidRPr="00462E06">
        <w:rPr>
          <w:rFonts w:cs="Times New Roman"/>
        </w:rPr>
        <w:t>pattern</w:t>
      </w:r>
      <w:r w:rsidRPr="00462E06">
        <w:rPr>
          <w:rFonts w:cs="Times New Roman"/>
        </w:rPr>
        <w:t xml:space="preserve">; </w:t>
      </w:r>
      <w:r w:rsidR="00036918" w:rsidRPr="00462E06">
        <w:rPr>
          <w:rFonts w:cs="Times New Roman"/>
        </w:rPr>
        <w:t>d</w:t>
      </w:r>
      <w:r w:rsidR="002B3CBB" w:rsidRPr="00462E06">
        <w:rPr>
          <w:rFonts w:cs="Times New Roman"/>
        </w:rPr>
        <w:t>riving intention</w:t>
      </w:r>
      <w:r w:rsidRPr="00462E06">
        <w:rPr>
          <w:rFonts w:cs="Times New Roman"/>
        </w:rPr>
        <w:t>;</w:t>
      </w:r>
      <w:r w:rsidR="0083354D" w:rsidRPr="00462E06">
        <w:rPr>
          <w:rFonts w:cs="Times New Roman"/>
        </w:rPr>
        <w:t xml:space="preserve"> </w:t>
      </w:r>
      <w:r w:rsidR="00036918" w:rsidRPr="00462E06">
        <w:rPr>
          <w:rFonts w:cs="Times New Roman"/>
        </w:rPr>
        <w:t>hierarchical clustering</w:t>
      </w:r>
      <w:r w:rsidR="00715EE6" w:rsidRPr="00462E06">
        <w:rPr>
          <w:rFonts w:cs="Times New Roman"/>
        </w:rPr>
        <w:t>;</w:t>
      </w:r>
      <w:r w:rsidRPr="00462E06">
        <w:rPr>
          <w:rFonts w:cs="Times New Roman"/>
        </w:rPr>
        <w:t xml:space="preserve"> </w:t>
      </w:r>
      <w:r w:rsidR="00036918" w:rsidRPr="00462E06">
        <w:rPr>
          <w:rFonts w:cs="Times New Roman"/>
        </w:rPr>
        <w:t xml:space="preserve">support </w:t>
      </w:r>
      <w:r w:rsidRPr="00462E06">
        <w:rPr>
          <w:rFonts w:cs="Times New Roman"/>
        </w:rPr>
        <w:t xml:space="preserve">vector machine; </w:t>
      </w:r>
      <w:r w:rsidR="00036918" w:rsidRPr="00462E06">
        <w:rPr>
          <w:rFonts w:cs="Times New Roman"/>
        </w:rPr>
        <w:t xml:space="preserve">random </w:t>
      </w:r>
      <w:r w:rsidRPr="00462E06">
        <w:rPr>
          <w:rFonts w:cs="Times New Roman"/>
        </w:rPr>
        <w:t>forest</w:t>
      </w:r>
    </w:p>
    <w:p w14:paraId="33BAD078" w14:textId="77777777" w:rsidR="009B799E" w:rsidRPr="00462E06" w:rsidRDefault="009B799E" w:rsidP="00763BC4">
      <w:pPr>
        <w:spacing w:line="240" w:lineRule="auto"/>
        <w:ind w:firstLine="480"/>
        <w:rPr>
          <w:rFonts w:cs="Times New Roman"/>
        </w:rPr>
      </w:pPr>
    </w:p>
    <w:p w14:paraId="20DC5733" w14:textId="77777777" w:rsidR="009B799E" w:rsidRPr="00462E06"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758316"/>
      <w:r w:rsidRPr="00462E06">
        <w:rPr>
          <w:rFonts w:cs="Times New Roman"/>
        </w:rPr>
        <w:t>目</w:t>
      </w:r>
      <w:r w:rsidRPr="00462E06">
        <w:rPr>
          <w:rFonts w:cs="Times New Roman"/>
        </w:rPr>
        <w:t xml:space="preserve"> </w:t>
      </w:r>
      <w:r w:rsidRPr="00462E06">
        <w:rPr>
          <w:rFonts w:cs="Times New Roman"/>
        </w:rPr>
        <w:t>录</w:t>
      </w:r>
      <w:bookmarkEnd w:id="4"/>
      <w:bookmarkEnd w:id="5"/>
      <w:bookmarkEnd w:id="6"/>
      <w:bookmarkEnd w:id="7"/>
      <w:bookmarkEnd w:id="8"/>
      <w:bookmarkEnd w:id="9"/>
      <w:bookmarkEnd w:id="10"/>
      <w:bookmarkEnd w:id="11"/>
    </w:p>
    <w:p w14:paraId="4009FD91" w14:textId="77777777" w:rsidR="007D7746" w:rsidRPr="00462E06" w:rsidRDefault="007D7746" w:rsidP="00096F66">
      <w:pPr>
        <w:spacing w:line="240" w:lineRule="auto"/>
        <w:ind w:firstLineChars="0" w:firstLine="0"/>
        <w:jc w:val="left"/>
        <w:rPr>
          <w:rFonts w:cs="Times New Roman"/>
          <w:szCs w:val="24"/>
        </w:rPr>
      </w:pPr>
    </w:p>
    <w:p w14:paraId="4F5DC27C" w14:textId="60822E91" w:rsidR="005E6B5E" w:rsidRDefault="000E2E96">
      <w:pPr>
        <w:pStyle w:val="11"/>
        <w:rPr>
          <w:rFonts w:asciiTheme="minorHAnsi" w:hAnsiTheme="minorHAnsi"/>
          <w:noProof/>
          <w:sz w:val="21"/>
        </w:rPr>
      </w:pPr>
      <w:r w:rsidRPr="00462E06">
        <w:rPr>
          <w:rFonts w:cs="Times New Roman"/>
          <w:szCs w:val="24"/>
        </w:rPr>
        <w:fldChar w:fldCharType="begin"/>
      </w:r>
      <w:r w:rsidRPr="00462E06">
        <w:rPr>
          <w:rFonts w:cs="Times New Roman"/>
          <w:szCs w:val="24"/>
        </w:rPr>
        <w:instrText xml:space="preserve"> TOC \t "</w:instrText>
      </w:r>
      <w:r w:rsidRPr="00462E06">
        <w:rPr>
          <w:rFonts w:cs="Times New Roman"/>
          <w:szCs w:val="24"/>
        </w:rPr>
        <w:instrText>标题</w:instrText>
      </w:r>
      <w:r w:rsidRPr="00462E06">
        <w:rPr>
          <w:rFonts w:cs="Times New Roman"/>
          <w:szCs w:val="24"/>
        </w:rPr>
        <w:instrText xml:space="preserve"> 1,2,</w:instrText>
      </w:r>
      <w:r w:rsidRPr="00462E06">
        <w:rPr>
          <w:rFonts w:cs="Times New Roman"/>
          <w:szCs w:val="24"/>
        </w:rPr>
        <w:instrText>标题</w:instrText>
      </w:r>
      <w:r w:rsidRPr="00462E06">
        <w:rPr>
          <w:rFonts w:cs="Times New Roman"/>
          <w:szCs w:val="24"/>
        </w:rPr>
        <w:instrText xml:space="preserve"> 2,3,</w:instrText>
      </w:r>
      <w:r w:rsidRPr="00462E06">
        <w:rPr>
          <w:rFonts w:cs="Times New Roman"/>
          <w:szCs w:val="24"/>
        </w:rPr>
        <w:instrText>标题</w:instrText>
      </w:r>
      <w:r w:rsidRPr="00462E06">
        <w:rPr>
          <w:rFonts w:cs="Times New Roman"/>
          <w:szCs w:val="24"/>
        </w:rPr>
        <w:instrText xml:space="preserve">,1" </w:instrText>
      </w:r>
      <w:r w:rsidRPr="00462E06">
        <w:rPr>
          <w:rFonts w:cs="Times New Roman"/>
          <w:szCs w:val="24"/>
        </w:rPr>
        <w:fldChar w:fldCharType="separate"/>
      </w:r>
      <w:r w:rsidR="005E6B5E" w:rsidRPr="00927140">
        <w:rPr>
          <w:rFonts w:cs="Times New Roman"/>
          <w:noProof/>
        </w:rPr>
        <w:t>摘</w:t>
      </w:r>
      <w:r w:rsidR="005E6B5E" w:rsidRPr="00927140">
        <w:rPr>
          <w:rFonts w:cs="Times New Roman"/>
          <w:noProof/>
        </w:rPr>
        <w:t xml:space="preserve"> </w:t>
      </w:r>
      <w:r w:rsidR="005E6B5E" w:rsidRPr="00927140">
        <w:rPr>
          <w:rFonts w:cs="Times New Roman"/>
          <w:noProof/>
        </w:rPr>
        <w:t>要</w:t>
      </w:r>
      <w:r w:rsidR="005E6B5E">
        <w:rPr>
          <w:noProof/>
        </w:rPr>
        <w:tab/>
      </w:r>
      <w:r w:rsidR="005E6B5E">
        <w:rPr>
          <w:noProof/>
        </w:rPr>
        <w:fldChar w:fldCharType="begin"/>
      </w:r>
      <w:r w:rsidR="005E6B5E">
        <w:rPr>
          <w:noProof/>
        </w:rPr>
        <w:instrText xml:space="preserve"> PAGEREF _Toc512758314 \h </w:instrText>
      </w:r>
      <w:r w:rsidR="005E6B5E">
        <w:rPr>
          <w:noProof/>
        </w:rPr>
      </w:r>
      <w:r w:rsidR="005E6B5E">
        <w:rPr>
          <w:noProof/>
        </w:rPr>
        <w:fldChar w:fldCharType="separate"/>
      </w:r>
      <w:r w:rsidR="005E6B5E">
        <w:rPr>
          <w:noProof/>
        </w:rPr>
        <w:t>I</w:t>
      </w:r>
      <w:r w:rsidR="005E6B5E">
        <w:rPr>
          <w:noProof/>
        </w:rPr>
        <w:fldChar w:fldCharType="end"/>
      </w:r>
    </w:p>
    <w:p w14:paraId="5AFAE4C3" w14:textId="27CD8BED" w:rsidR="005E6B5E" w:rsidRDefault="005E6B5E">
      <w:pPr>
        <w:pStyle w:val="11"/>
        <w:rPr>
          <w:rFonts w:asciiTheme="minorHAnsi" w:hAnsiTheme="minorHAnsi"/>
          <w:noProof/>
          <w:sz w:val="21"/>
        </w:rPr>
      </w:pPr>
      <w:r w:rsidRPr="005E6B5E">
        <w:rPr>
          <w:rFonts w:cs="Times New Roman"/>
          <w:noProof/>
        </w:rPr>
        <w:t>ABSTRACT</w:t>
      </w:r>
      <w:r>
        <w:rPr>
          <w:noProof/>
        </w:rPr>
        <w:tab/>
      </w:r>
      <w:r>
        <w:rPr>
          <w:noProof/>
        </w:rPr>
        <w:fldChar w:fldCharType="begin"/>
      </w:r>
      <w:r>
        <w:rPr>
          <w:noProof/>
        </w:rPr>
        <w:instrText xml:space="preserve"> PAGEREF _Toc512758315 \h </w:instrText>
      </w:r>
      <w:r>
        <w:rPr>
          <w:noProof/>
        </w:rPr>
      </w:r>
      <w:r>
        <w:rPr>
          <w:noProof/>
        </w:rPr>
        <w:fldChar w:fldCharType="separate"/>
      </w:r>
      <w:r>
        <w:rPr>
          <w:noProof/>
        </w:rPr>
        <w:t>II</w:t>
      </w:r>
      <w:r>
        <w:rPr>
          <w:noProof/>
        </w:rPr>
        <w:fldChar w:fldCharType="end"/>
      </w:r>
    </w:p>
    <w:p w14:paraId="6627053F" w14:textId="48EDDE27" w:rsidR="005E6B5E" w:rsidRDefault="005E6B5E">
      <w:pPr>
        <w:pStyle w:val="11"/>
        <w:rPr>
          <w:rFonts w:asciiTheme="minorHAnsi" w:hAnsiTheme="minorHAnsi"/>
          <w:noProof/>
          <w:sz w:val="21"/>
        </w:rPr>
      </w:pPr>
      <w:r w:rsidRPr="00927140">
        <w:rPr>
          <w:rFonts w:cs="Times New Roman"/>
          <w:noProof/>
        </w:rPr>
        <w:t>目</w:t>
      </w:r>
      <w:r w:rsidRPr="00927140">
        <w:rPr>
          <w:rFonts w:cs="Times New Roman"/>
          <w:noProof/>
        </w:rPr>
        <w:t xml:space="preserve"> </w:t>
      </w:r>
      <w:r w:rsidRPr="00927140">
        <w:rPr>
          <w:rFonts w:cs="Times New Roman"/>
          <w:noProof/>
        </w:rPr>
        <w:t>录</w:t>
      </w:r>
      <w:r>
        <w:rPr>
          <w:noProof/>
        </w:rPr>
        <w:tab/>
      </w:r>
      <w:r>
        <w:rPr>
          <w:noProof/>
        </w:rPr>
        <w:fldChar w:fldCharType="begin"/>
      </w:r>
      <w:r>
        <w:rPr>
          <w:noProof/>
        </w:rPr>
        <w:instrText xml:space="preserve"> PAGEREF _Toc512758316 \h </w:instrText>
      </w:r>
      <w:r>
        <w:rPr>
          <w:noProof/>
        </w:rPr>
      </w:r>
      <w:r>
        <w:rPr>
          <w:noProof/>
        </w:rPr>
        <w:fldChar w:fldCharType="separate"/>
      </w:r>
      <w:r>
        <w:rPr>
          <w:noProof/>
        </w:rPr>
        <w:t>III</w:t>
      </w:r>
      <w:r>
        <w:rPr>
          <w:noProof/>
        </w:rPr>
        <w:fldChar w:fldCharType="end"/>
      </w:r>
    </w:p>
    <w:p w14:paraId="02013E1F" w14:textId="708237B2" w:rsidR="005E6B5E" w:rsidRDefault="005E6B5E">
      <w:pPr>
        <w:pStyle w:val="11"/>
        <w:rPr>
          <w:rFonts w:asciiTheme="minorHAnsi" w:hAnsiTheme="minorHAnsi"/>
          <w:noProof/>
          <w:sz w:val="21"/>
        </w:rPr>
      </w:pPr>
      <w:r>
        <w:rPr>
          <w:noProof/>
        </w:rPr>
        <w:t xml:space="preserve">1 </w:t>
      </w:r>
      <w:r>
        <w:rPr>
          <w:noProof/>
        </w:rPr>
        <w:t>绪</w:t>
      </w:r>
      <w:r>
        <w:rPr>
          <w:noProof/>
        </w:rPr>
        <w:t xml:space="preserve"> </w:t>
      </w:r>
      <w:r>
        <w:rPr>
          <w:noProof/>
        </w:rPr>
        <w:t>论</w:t>
      </w:r>
      <w:r>
        <w:rPr>
          <w:noProof/>
        </w:rPr>
        <w:tab/>
      </w:r>
      <w:r>
        <w:rPr>
          <w:noProof/>
        </w:rPr>
        <w:fldChar w:fldCharType="begin"/>
      </w:r>
      <w:r>
        <w:rPr>
          <w:noProof/>
        </w:rPr>
        <w:instrText xml:space="preserve"> PAGEREF _Toc512758317 \h </w:instrText>
      </w:r>
      <w:r>
        <w:rPr>
          <w:noProof/>
        </w:rPr>
      </w:r>
      <w:r>
        <w:rPr>
          <w:noProof/>
        </w:rPr>
        <w:fldChar w:fldCharType="separate"/>
      </w:r>
      <w:r>
        <w:rPr>
          <w:noProof/>
        </w:rPr>
        <w:t>1</w:t>
      </w:r>
      <w:r>
        <w:rPr>
          <w:noProof/>
        </w:rPr>
        <w:fldChar w:fldCharType="end"/>
      </w:r>
    </w:p>
    <w:p w14:paraId="04B8E4E3" w14:textId="014FCF60" w:rsidR="005E6B5E" w:rsidRDefault="005E6B5E">
      <w:pPr>
        <w:pStyle w:val="21"/>
        <w:rPr>
          <w:rFonts w:asciiTheme="minorHAnsi" w:hAnsiTheme="minorHAnsi"/>
          <w:noProof/>
          <w:kern w:val="2"/>
          <w:sz w:val="21"/>
        </w:rPr>
      </w:pPr>
      <w:r>
        <w:rPr>
          <w:noProof/>
        </w:rPr>
        <w:t xml:space="preserve">1.1 </w:t>
      </w:r>
      <w:r>
        <w:rPr>
          <w:noProof/>
        </w:rPr>
        <w:t>研究背景与意义</w:t>
      </w:r>
      <w:r>
        <w:rPr>
          <w:noProof/>
        </w:rPr>
        <w:tab/>
      </w:r>
      <w:r>
        <w:rPr>
          <w:noProof/>
        </w:rPr>
        <w:fldChar w:fldCharType="begin"/>
      </w:r>
      <w:r>
        <w:rPr>
          <w:noProof/>
        </w:rPr>
        <w:instrText xml:space="preserve"> PAGEREF _Toc512758318 \h </w:instrText>
      </w:r>
      <w:r>
        <w:rPr>
          <w:noProof/>
        </w:rPr>
      </w:r>
      <w:r>
        <w:rPr>
          <w:noProof/>
        </w:rPr>
        <w:fldChar w:fldCharType="separate"/>
      </w:r>
      <w:r>
        <w:rPr>
          <w:noProof/>
        </w:rPr>
        <w:t>1</w:t>
      </w:r>
      <w:r>
        <w:rPr>
          <w:noProof/>
        </w:rPr>
        <w:fldChar w:fldCharType="end"/>
      </w:r>
    </w:p>
    <w:p w14:paraId="44317FBB" w14:textId="5AADA90C" w:rsidR="005E6B5E" w:rsidRDefault="005E6B5E">
      <w:pPr>
        <w:pStyle w:val="21"/>
        <w:rPr>
          <w:rFonts w:asciiTheme="minorHAnsi" w:hAnsiTheme="minorHAnsi"/>
          <w:noProof/>
          <w:kern w:val="2"/>
          <w:sz w:val="21"/>
        </w:rPr>
      </w:pPr>
      <w:r>
        <w:rPr>
          <w:noProof/>
        </w:rPr>
        <w:t xml:space="preserve">1.2 </w:t>
      </w:r>
      <w:r>
        <w:rPr>
          <w:noProof/>
        </w:rPr>
        <w:t>国内外研究现状</w:t>
      </w:r>
      <w:r>
        <w:rPr>
          <w:noProof/>
        </w:rPr>
        <w:tab/>
      </w:r>
      <w:r>
        <w:rPr>
          <w:noProof/>
        </w:rPr>
        <w:fldChar w:fldCharType="begin"/>
      </w:r>
      <w:r>
        <w:rPr>
          <w:noProof/>
        </w:rPr>
        <w:instrText xml:space="preserve"> PAGEREF _Toc512758319 \h </w:instrText>
      </w:r>
      <w:r>
        <w:rPr>
          <w:noProof/>
        </w:rPr>
      </w:r>
      <w:r>
        <w:rPr>
          <w:noProof/>
        </w:rPr>
        <w:fldChar w:fldCharType="separate"/>
      </w:r>
      <w:r>
        <w:rPr>
          <w:noProof/>
        </w:rPr>
        <w:t>1</w:t>
      </w:r>
      <w:r>
        <w:rPr>
          <w:noProof/>
        </w:rPr>
        <w:fldChar w:fldCharType="end"/>
      </w:r>
    </w:p>
    <w:p w14:paraId="39FDFA4C" w14:textId="67493A3F" w:rsidR="005E6B5E" w:rsidRDefault="005E6B5E">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_Toc512758320 \h </w:instrText>
      </w:r>
      <w:r>
        <w:rPr>
          <w:noProof/>
        </w:rPr>
      </w:r>
      <w:r>
        <w:rPr>
          <w:noProof/>
        </w:rPr>
        <w:fldChar w:fldCharType="separate"/>
      </w:r>
      <w:r>
        <w:rPr>
          <w:noProof/>
        </w:rPr>
        <w:t>1</w:t>
      </w:r>
      <w:r>
        <w:rPr>
          <w:noProof/>
        </w:rPr>
        <w:fldChar w:fldCharType="end"/>
      </w:r>
    </w:p>
    <w:p w14:paraId="5F780A34" w14:textId="1746B884" w:rsidR="005E6B5E" w:rsidRDefault="005E6B5E">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_Toc512758321 \h </w:instrText>
      </w:r>
      <w:r>
        <w:rPr>
          <w:noProof/>
        </w:rPr>
      </w:r>
      <w:r>
        <w:rPr>
          <w:noProof/>
        </w:rPr>
        <w:fldChar w:fldCharType="separate"/>
      </w:r>
      <w:r>
        <w:rPr>
          <w:noProof/>
        </w:rPr>
        <w:t>3</w:t>
      </w:r>
      <w:r>
        <w:rPr>
          <w:noProof/>
        </w:rPr>
        <w:fldChar w:fldCharType="end"/>
      </w:r>
    </w:p>
    <w:p w14:paraId="1B2C4981" w14:textId="777D992A" w:rsidR="005E6B5E" w:rsidRDefault="005E6B5E">
      <w:pPr>
        <w:pStyle w:val="21"/>
        <w:rPr>
          <w:rFonts w:asciiTheme="minorHAnsi" w:hAnsiTheme="minorHAnsi"/>
          <w:noProof/>
          <w:kern w:val="2"/>
          <w:sz w:val="21"/>
        </w:rPr>
      </w:pPr>
      <w:r w:rsidRPr="00927140">
        <w:rPr>
          <w:rFonts w:cs="Times New Roman"/>
          <w:noProof/>
        </w:rPr>
        <w:t xml:space="preserve">1.3 </w:t>
      </w:r>
      <w:r w:rsidRPr="00927140">
        <w:rPr>
          <w:rFonts w:cs="Times New Roman"/>
          <w:noProof/>
        </w:rPr>
        <w:t>主要研究内容</w:t>
      </w:r>
      <w:r>
        <w:rPr>
          <w:noProof/>
        </w:rPr>
        <w:tab/>
      </w:r>
      <w:r>
        <w:rPr>
          <w:noProof/>
        </w:rPr>
        <w:fldChar w:fldCharType="begin"/>
      </w:r>
      <w:r>
        <w:rPr>
          <w:noProof/>
        </w:rPr>
        <w:instrText xml:space="preserve"> PAGEREF _Toc512758322 \h </w:instrText>
      </w:r>
      <w:r>
        <w:rPr>
          <w:noProof/>
        </w:rPr>
      </w:r>
      <w:r>
        <w:rPr>
          <w:noProof/>
        </w:rPr>
        <w:fldChar w:fldCharType="separate"/>
      </w:r>
      <w:r>
        <w:rPr>
          <w:noProof/>
        </w:rPr>
        <w:t>4</w:t>
      </w:r>
      <w:r>
        <w:rPr>
          <w:noProof/>
        </w:rPr>
        <w:fldChar w:fldCharType="end"/>
      </w:r>
    </w:p>
    <w:p w14:paraId="0D0CA0D3" w14:textId="74698AF1" w:rsidR="005E6B5E" w:rsidRDefault="005E6B5E">
      <w:pPr>
        <w:pStyle w:val="11"/>
        <w:rPr>
          <w:rFonts w:asciiTheme="minorHAnsi" w:hAnsiTheme="minorHAnsi"/>
          <w:noProof/>
          <w:sz w:val="21"/>
        </w:rPr>
      </w:pPr>
      <w:r>
        <w:rPr>
          <w:noProof/>
        </w:rPr>
        <w:t xml:space="preserve">2 </w:t>
      </w:r>
      <w:r>
        <w:rPr>
          <w:noProof/>
        </w:rPr>
        <w:t>研究方法</w:t>
      </w:r>
      <w:r>
        <w:rPr>
          <w:noProof/>
        </w:rPr>
        <w:tab/>
      </w:r>
      <w:r>
        <w:rPr>
          <w:noProof/>
        </w:rPr>
        <w:fldChar w:fldCharType="begin"/>
      </w:r>
      <w:r>
        <w:rPr>
          <w:noProof/>
        </w:rPr>
        <w:instrText xml:space="preserve"> PAGEREF _Toc512758323 \h </w:instrText>
      </w:r>
      <w:r>
        <w:rPr>
          <w:noProof/>
        </w:rPr>
      </w:r>
      <w:r>
        <w:rPr>
          <w:noProof/>
        </w:rPr>
        <w:fldChar w:fldCharType="separate"/>
      </w:r>
      <w:r>
        <w:rPr>
          <w:noProof/>
        </w:rPr>
        <w:t>5</w:t>
      </w:r>
      <w:r>
        <w:rPr>
          <w:noProof/>
        </w:rPr>
        <w:fldChar w:fldCharType="end"/>
      </w:r>
    </w:p>
    <w:p w14:paraId="388272A7" w14:textId="2CF218D9" w:rsidR="005E6B5E" w:rsidRDefault="005E6B5E">
      <w:pPr>
        <w:pStyle w:val="21"/>
        <w:rPr>
          <w:rFonts w:asciiTheme="minorHAnsi" w:hAnsiTheme="minorHAnsi"/>
          <w:noProof/>
          <w:kern w:val="2"/>
          <w:sz w:val="21"/>
        </w:rPr>
      </w:pPr>
      <w:r w:rsidRPr="00927140">
        <w:rPr>
          <w:rFonts w:cs="Times New Roman"/>
          <w:noProof/>
        </w:rPr>
        <w:t xml:space="preserve">2.1 </w:t>
      </w:r>
      <w:r w:rsidRPr="00927140">
        <w:rPr>
          <w:rFonts w:cs="Times New Roman"/>
          <w:noProof/>
        </w:rPr>
        <w:t>研究方法总述</w:t>
      </w:r>
      <w:r>
        <w:rPr>
          <w:noProof/>
        </w:rPr>
        <w:tab/>
      </w:r>
      <w:r>
        <w:rPr>
          <w:noProof/>
        </w:rPr>
        <w:fldChar w:fldCharType="begin"/>
      </w:r>
      <w:r>
        <w:rPr>
          <w:noProof/>
        </w:rPr>
        <w:instrText xml:space="preserve"> PAGEREF _Toc512758324 \h </w:instrText>
      </w:r>
      <w:r>
        <w:rPr>
          <w:noProof/>
        </w:rPr>
      </w:r>
      <w:r>
        <w:rPr>
          <w:noProof/>
        </w:rPr>
        <w:fldChar w:fldCharType="separate"/>
      </w:r>
      <w:r>
        <w:rPr>
          <w:noProof/>
        </w:rPr>
        <w:t>5</w:t>
      </w:r>
      <w:r>
        <w:rPr>
          <w:noProof/>
        </w:rPr>
        <w:fldChar w:fldCharType="end"/>
      </w:r>
    </w:p>
    <w:p w14:paraId="7F754CC0" w14:textId="681553AF" w:rsidR="005E6B5E" w:rsidRDefault="005E6B5E">
      <w:pPr>
        <w:pStyle w:val="21"/>
        <w:rPr>
          <w:rFonts w:asciiTheme="minorHAnsi" w:hAnsiTheme="minorHAnsi"/>
          <w:noProof/>
          <w:kern w:val="2"/>
          <w:sz w:val="21"/>
        </w:rPr>
      </w:pPr>
      <w:r w:rsidRPr="00927140">
        <w:rPr>
          <w:rFonts w:cs="Times New Roman"/>
          <w:noProof/>
        </w:rPr>
        <w:t xml:space="preserve">2.2 </w:t>
      </w:r>
      <w:r w:rsidRPr="00927140">
        <w:rPr>
          <w:rFonts w:cs="Times New Roman"/>
          <w:noProof/>
        </w:rPr>
        <w:t>数据库构建</w:t>
      </w:r>
      <w:r>
        <w:rPr>
          <w:noProof/>
        </w:rPr>
        <w:tab/>
      </w:r>
      <w:r>
        <w:rPr>
          <w:noProof/>
        </w:rPr>
        <w:fldChar w:fldCharType="begin"/>
      </w:r>
      <w:r>
        <w:rPr>
          <w:noProof/>
        </w:rPr>
        <w:instrText xml:space="preserve"> PAGEREF _Toc512758325 \h </w:instrText>
      </w:r>
      <w:r>
        <w:rPr>
          <w:noProof/>
        </w:rPr>
      </w:r>
      <w:r>
        <w:rPr>
          <w:noProof/>
        </w:rPr>
        <w:fldChar w:fldCharType="separate"/>
      </w:r>
      <w:r>
        <w:rPr>
          <w:noProof/>
        </w:rPr>
        <w:t>6</w:t>
      </w:r>
      <w:r>
        <w:rPr>
          <w:noProof/>
        </w:rPr>
        <w:fldChar w:fldCharType="end"/>
      </w:r>
    </w:p>
    <w:p w14:paraId="520E6B05" w14:textId="63576BFA" w:rsidR="005E6B5E" w:rsidRDefault="005E6B5E">
      <w:pPr>
        <w:pStyle w:val="21"/>
        <w:rPr>
          <w:rFonts w:asciiTheme="minorHAnsi" w:hAnsiTheme="minorHAnsi"/>
          <w:noProof/>
          <w:kern w:val="2"/>
          <w:sz w:val="21"/>
        </w:rPr>
      </w:pPr>
      <w:r>
        <w:rPr>
          <w:noProof/>
        </w:rPr>
        <w:t xml:space="preserve">2.3 </w:t>
      </w:r>
      <w:r>
        <w:rPr>
          <w:noProof/>
        </w:rPr>
        <w:t>基本参数描述</w:t>
      </w:r>
      <w:r>
        <w:rPr>
          <w:noProof/>
        </w:rPr>
        <w:tab/>
      </w:r>
      <w:r>
        <w:rPr>
          <w:noProof/>
        </w:rPr>
        <w:fldChar w:fldCharType="begin"/>
      </w:r>
      <w:r>
        <w:rPr>
          <w:noProof/>
        </w:rPr>
        <w:instrText xml:space="preserve"> PAGEREF _Toc512758326 \h </w:instrText>
      </w:r>
      <w:r>
        <w:rPr>
          <w:noProof/>
        </w:rPr>
      </w:r>
      <w:r>
        <w:rPr>
          <w:noProof/>
        </w:rPr>
        <w:fldChar w:fldCharType="separate"/>
      </w:r>
      <w:r>
        <w:rPr>
          <w:noProof/>
        </w:rPr>
        <w:t>6</w:t>
      </w:r>
      <w:r>
        <w:rPr>
          <w:noProof/>
        </w:rPr>
        <w:fldChar w:fldCharType="end"/>
      </w:r>
    </w:p>
    <w:p w14:paraId="0E2C6FAB" w14:textId="69173FD3" w:rsidR="005E6B5E" w:rsidRDefault="005E6B5E">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_Toc512758327 \h </w:instrText>
      </w:r>
      <w:r>
        <w:rPr>
          <w:noProof/>
        </w:rPr>
      </w:r>
      <w:r>
        <w:rPr>
          <w:noProof/>
        </w:rPr>
        <w:fldChar w:fldCharType="separate"/>
      </w:r>
      <w:r>
        <w:rPr>
          <w:noProof/>
        </w:rPr>
        <w:t>6</w:t>
      </w:r>
      <w:r>
        <w:rPr>
          <w:noProof/>
        </w:rPr>
        <w:fldChar w:fldCharType="end"/>
      </w:r>
    </w:p>
    <w:p w14:paraId="59C4A639" w14:textId="782B4703" w:rsidR="005E6B5E" w:rsidRDefault="005E6B5E">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_Toc512758328 \h </w:instrText>
      </w:r>
      <w:r>
        <w:rPr>
          <w:noProof/>
        </w:rPr>
      </w:r>
      <w:r>
        <w:rPr>
          <w:noProof/>
        </w:rPr>
        <w:fldChar w:fldCharType="separate"/>
      </w:r>
      <w:r>
        <w:rPr>
          <w:noProof/>
        </w:rPr>
        <w:t>7</w:t>
      </w:r>
      <w:r>
        <w:rPr>
          <w:noProof/>
        </w:rPr>
        <w:fldChar w:fldCharType="end"/>
      </w:r>
    </w:p>
    <w:p w14:paraId="6829ADE6" w14:textId="709AD39C" w:rsidR="005E6B5E" w:rsidRDefault="005E6B5E">
      <w:pPr>
        <w:pStyle w:val="31"/>
        <w:rPr>
          <w:rFonts w:asciiTheme="minorHAnsi" w:hAnsiTheme="minorHAnsi"/>
          <w:noProof/>
          <w:kern w:val="2"/>
          <w:sz w:val="21"/>
        </w:rPr>
      </w:pPr>
      <w:r>
        <w:rPr>
          <w:noProof/>
        </w:rPr>
        <w:t xml:space="preserve">2.3.3 </w:t>
      </w:r>
      <w:r w:rsidR="000E20E7">
        <w:rPr>
          <w:noProof/>
        </w:rPr>
        <w:t>注视特性</w:t>
      </w:r>
      <w:r>
        <w:rPr>
          <w:noProof/>
        </w:rPr>
        <w:tab/>
      </w:r>
      <w:r>
        <w:rPr>
          <w:noProof/>
        </w:rPr>
        <w:fldChar w:fldCharType="begin"/>
      </w:r>
      <w:r>
        <w:rPr>
          <w:noProof/>
        </w:rPr>
        <w:instrText xml:space="preserve"> PAGEREF _Toc512758329 \h </w:instrText>
      </w:r>
      <w:r>
        <w:rPr>
          <w:noProof/>
        </w:rPr>
      </w:r>
      <w:r>
        <w:rPr>
          <w:noProof/>
        </w:rPr>
        <w:fldChar w:fldCharType="separate"/>
      </w:r>
      <w:r>
        <w:rPr>
          <w:noProof/>
        </w:rPr>
        <w:t>7</w:t>
      </w:r>
      <w:r>
        <w:rPr>
          <w:noProof/>
        </w:rPr>
        <w:fldChar w:fldCharType="end"/>
      </w:r>
    </w:p>
    <w:p w14:paraId="22013E8D" w14:textId="038BEF72" w:rsidR="005E6B5E" w:rsidRDefault="005E6B5E">
      <w:pPr>
        <w:pStyle w:val="21"/>
        <w:rPr>
          <w:rFonts w:asciiTheme="minorHAnsi" w:hAnsiTheme="minorHAnsi"/>
          <w:noProof/>
          <w:kern w:val="2"/>
          <w:sz w:val="21"/>
        </w:rPr>
      </w:pPr>
      <w:r>
        <w:rPr>
          <w:noProof/>
        </w:rPr>
        <w:t xml:space="preserve">2.4 </w:t>
      </w:r>
      <w:r>
        <w:rPr>
          <w:noProof/>
        </w:rPr>
        <w:t>本章小结</w:t>
      </w:r>
      <w:r>
        <w:rPr>
          <w:noProof/>
        </w:rPr>
        <w:tab/>
      </w:r>
      <w:r>
        <w:rPr>
          <w:noProof/>
        </w:rPr>
        <w:fldChar w:fldCharType="begin"/>
      </w:r>
      <w:r>
        <w:rPr>
          <w:noProof/>
        </w:rPr>
        <w:instrText xml:space="preserve"> PAGEREF _Toc512758330 \h </w:instrText>
      </w:r>
      <w:r>
        <w:rPr>
          <w:noProof/>
        </w:rPr>
      </w:r>
      <w:r>
        <w:rPr>
          <w:noProof/>
        </w:rPr>
        <w:fldChar w:fldCharType="separate"/>
      </w:r>
      <w:r>
        <w:rPr>
          <w:noProof/>
        </w:rPr>
        <w:t>9</w:t>
      </w:r>
      <w:r>
        <w:rPr>
          <w:noProof/>
        </w:rPr>
        <w:fldChar w:fldCharType="end"/>
      </w:r>
    </w:p>
    <w:p w14:paraId="24C97394" w14:textId="470C5BCD" w:rsidR="005E6B5E" w:rsidRDefault="005E6B5E">
      <w:pPr>
        <w:pStyle w:val="11"/>
        <w:rPr>
          <w:rFonts w:asciiTheme="minorHAnsi" w:hAnsiTheme="minorHAnsi"/>
          <w:noProof/>
          <w:sz w:val="21"/>
        </w:rPr>
      </w:pPr>
      <w:r>
        <w:rPr>
          <w:noProof/>
        </w:rPr>
        <w:t xml:space="preserve">3 </w:t>
      </w:r>
      <w:r>
        <w:rPr>
          <w:noProof/>
        </w:rPr>
        <w:t>数据预处理</w:t>
      </w:r>
      <w:r>
        <w:rPr>
          <w:noProof/>
        </w:rPr>
        <w:tab/>
      </w:r>
      <w:r>
        <w:rPr>
          <w:noProof/>
        </w:rPr>
        <w:fldChar w:fldCharType="begin"/>
      </w:r>
      <w:r>
        <w:rPr>
          <w:noProof/>
        </w:rPr>
        <w:instrText xml:space="preserve"> PAGEREF _Toc512758331 \h </w:instrText>
      </w:r>
      <w:r>
        <w:rPr>
          <w:noProof/>
        </w:rPr>
      </w:r>
      <w:r>
        <w:rPr>
          <w:noProof/>
        </w:rPr>
        <w:fldChar w:fldCharType="separate"/>
      </w:r>
      <w:r>
        <w:rPr>
          <w:noProof/>
        </w:rPr>
        <w:t>11</w:t>
      </w:r>
      <w:r>
        <w:rPr>
          <w:noProof/>
        </w:rPr>
        <w:fldChar w:fldCharType="end"/>
      </w:r>
    </w:p>
    <w:p w14:paraId="5F63ABC3" w14:textId="0368C82D" w:rsidR="005E6B5E" w:rsidRDefault="005E6B5E">
      <w:pPr>
        <w:pStyle w:val="21"/>
        <w:rPr>
          <w:rFonts w:asciiTheme="minorHAnsi" w:hAnsiTheme="minorHAnsi"/>
          <w:noProof/>
          <w:kern w:val="2"/>
          <w:sz w:val="21"/>
        </w:rPr>
      </w:pPr>
      <w:r>
        <w:rPr>
          <w:noProof/>
        </w:rPr>
        <w:t xml:space="preserve">3.1 </w:t>
      </w:r>
      <w:r>
        <w:rPr>
          <w:noProof/>
        </w:rPr>
        <w:t>提取红绿灯数据</w:t>
      </w:r>
      <w:r>
        <w:rPr>
          <w:noProof/>
        </w:rPr>
        <w:tab/>
      </w:r>
      <w:r>
        <w:rPr>
          <w:noProof/>
        </w:rPr>
        <w:fldChar w:fldCharType="begin"/>
      </w:r>
      <w:r>
        <w:rPr>
          <w:noProof/>
        </w:rPr>
        <w:instrText xml:space="preserve"> PAGEREF _Toc512758332 \h </w:instrText>
      </w:r>
      <w:r>
        <w:rPr>
          <w:noProof/>
        </w:rPr>
      </w:r>
      <w:r>
        <w:rPr>
          <w:noProof/>
        </w:rPr>
        <w:fldChar w:fldCharType="separate"/>
      </w:r>
      <w:r>
        <w:rPr>
          <w:noProof/>
        </w:rPr>
        <w:t>11</w:t>
      </w:r>
      <w:r>
        <w:rPr>
          <w:noProof/>
        </w:rPr>
        <w:fldChar w:fldCharType="end"/>
      </w:r>
    </w:p>
    <w:p w14:paraId="0DC13E1F" w14:textId="08DA0EEB" w:rsidR="005E6B5E" w:rsidRDefault="005E6B5E">
      <w:pPr>
        <w:pStyle w:val="21"/>
        <w:rPr>
          <w:rFonts w:asciiTheme="minorHAnsi" w:hAnsiTheme="minorHAnsi"/>
          <w:noProof/>
          <w:kern w:val="2"/>
          <w:sz w:val="21"/>
        </w:rPr>
      </w:pPr>
      <w:r w:rsidRPr="00927140">
        <w:rPr>
          <w:rFonts w:cs="Times New Roman"/>
          <w:noProof/>
        </w:rPr>
        <w:t xml:space="preserve">3.2 </w:t>
      </w:r>
      <w:r w:rsidRPr="00927140">
        <w:rPr>
          <w:rFonts w:cs="Times New Roman"/>
          <w:noProof/>
        </w:rPr>
        <w:t>特征选择</w:t>
      </w:r>
      <w:r>
        <w:rPr>
          <w:noProof/>
        </w:rPr>
        <w:tab/>
      </w:r>
      <w:r>
        <w:rPr>
          <w:noProof/>
        </w:rPr>
        <w:fldChar w:fldCharType="begin"/>
      </w:r>
      <w:r>
        <w:rPr>
          <w:noProof/>
        </w:rPr>
        <w:instrText xml:space="preserve"> PAGEREF _Toc512758333 \h </w:instrText>
      </w:r>
      <w:r>
        <w:rPr>
          <w:noProof/>
        </w:rPr>
      </w:r>
      <w:r>
        <w:rPr>
          <w:noProof/>
        </w:rPr>
        <w:fldChar w:fldCharType="separate"/>
      </w:r>
      <w:r>
        <w:rPr>
          <w:noProof/>
        </w:rPr>
        <w:t>11</w:t>
      </w:r>
      <w:r>
        <w:rPr>
          <w:noProof/>
        </w:rPr>
        <w:fldChar w:fldCharType="end"/>
      </w:r>
    </w:p>
    <w:p w14:paraId="4978DC6A" w14:textId="361E5D16" w:rsidR="005E6B5E" w:rsidRDefault="005E6B5E">
      <w:pPr>
        <w:pStyle w:val="31"/>
        <w:rPr>
          <w:rFonts w:asciiTheme="minorHAnsi" w:hAnsiTheme="minorHAnsi"/>
          <w:noProof/>
          <w:kern w:val="2"/>
          <w:sz w:val="21"/>
        </w:rPr>
      </w:pPr>
      <w:r>
        <w:rPr>
          <w:noProof/>
        </w:rPr>
        <w:t>3.2.1 FEAST</w:t>
      </w:r>
      <w:r>
        <w:rPr>
          <w:noProof/>
        </w:rPr>
        <w:t>算法简介</w:t>
      </w:r>
      <w:r>
        <w:rPr>
          <w:noProof/>
        </w:rPr>
        <w:tab/>
      </w:r>
      <w:r>
        <w:rPr>
          <w:noProof/>
        </w:rPr>
        <w:fldChar w:fldCharType="begin"/>
      </w:r>
      <w:r>
        <w:rPr>
          <w:noProof/>
        </w:rPr>
        <w:instrText xml:space="preserve"> PAGEREF _Toc512758334 \h </w:instrText>
      </w:r>
      <w:r>
        <w:rPr>
          <w:noProof/>
        </w:rPr>
      </w:r>
      <w:r>
        <w:rPr>
          <w:noProof/>
        </w:rPr>
        <w:fldChar w:fldCharType="separate"/>
      </w:r>
      <w:r>
        <w:rPr>
          <w:noProof/>
        </w:rPr>
        <w:t>12</w:t>
      </w:r>
      <w:r>
        <w:rPr>
          <w:noProof/>
        </w:rPr>
        <w:fldChar w:fldCharType="end"/>
      </w:r>
    </w:p>
    <w:p w14:paraId="3CACAE57" w14:textId="039CF5FF" w:rsidR="005E6B5E" w:rsidRDefault="005E6B5E">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_Toc512758335 \h </w:instrText>
      </w:r>
      <w:r>
        <w:rPr>
          <w:noProof/>
        </w:rPr>
      </w:r>
      <w:r>
        <w:rPr>
          <w:noProof/>
        </w:rPr>
        <w:fldChar w:fldCharType="separate"/>
      </w:r>
      <w:r>
        <w:rPr>
          <w:noProof/>
        </w:rPr>
        <w:t>12</w:t>
      </w:r>
      <w:r>
        <w:rPr>
          <w:noProof/>
        </w:rPr>
        <w:fldChar w:fldCharType="end"/>
      </w:r>
    </w:p>
    <w:p w14:paraId="47A925A8" w14:textId="4853D8F8" w:rsidR="005E6B5E" w:rsidRDefault="005E6B5E">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_Toc512758336 \h </w:instrText>
      </w:r>
      <w:r>
        <w:rPr>
          <w:noProof/>
        </w:rPr>
      </w:r>
      <w:r>
        <w:rPr>
          <w:noProof/>
        </w:rPr>
        <w:fldChar w:fldCharType="separate"/>
      </w:r>
      <w:r>
        <w:rPr>
          <w:noProof/>
        </w:rPr>
        <w:t>12</w:t>
      </w:r>
      <w:r>
        <w:rPr>
          <w:noProof/>
        </w:rPr>
        <w:fldChar w:fldCharType="end"/>
      </w:r>
    </w:p>
    <w:p w14:paraId="3F168702" w14:textId="23C2681F" w:rsidR="005E6B5E" w:rsidRDefault="005E6B5E">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_Toc512758337 \h </w:instrText>
      </w:r>
      <w:r>
        <w:rPr>
          <w:noProof/>
        </w:rPr>
      </w:r>
      <w:r>
        <w:rPr>
          <w:noProof/>
        </w:rPr>
        <w:fldChar w:fldCharType="separate"/>
      </w:r>
      <w:r>
        <w:rPr>
          <w:noProof/>
        </w:rPr>
        <w:t>14</w:t>
      </w:r>
      <w:r>
        <w:rPr>
          <w:noProof/>
        </w:rPr>
        <w:fldChar w:fldCharType="end"/>
      </w:r>
    </w:p>
    <w:p w14:paraId="5E461D8F" w14:textId="4178F549" w:rsidR="005E6B5E" w:rsidRDefault="005E6B5E">
      <w:pPr>
        <w:pStyle w:val="21"/>
        <w:rPr>
          <w:rFonts w:asciiTheme="minorHAnsi" w:hAnsiTheme="minorHAnsi"/>
          <w:noProof/>
          <w:kern w:val="2"/>
          <w:sz w:val="21"/>
        </w:rPr>
      </w:pPr>
      <w:r>
        <w:rPr>
          <w:noProof/>
        </w:rPr>
        <w:t xml:space="preserve">3.3 </w:t>
      </w:r>
      <w:r>
        <w:rPr>
          <w:noProof/>
        </w:rPr>
        <w:t>本章小结</w:t>
      </w:r>
      <w:r>
        <w:rPr>
          <w:noProof/>
        </w:rPr>
        <w:tab/>
      </w:r>
      <w:r>
        <w:rPr>
          <w:noProof/>
        </w:rPr>
        <w:fldChar w:fldCharType="begin"/>
      </w:r>
      <w:r>
        <w:rPr>
          <w:noProof/>
        </w:rPr>
        <w:instrText xml:space="preserve"> PAGEREF _Toc512758338 \h </w:instrText>
      </w:r>
      <w:r>
        <w:rPr>
          <w:noProof/>
        </w:rPr>
      </w:r>
      <w:r>
        <w:rPr>
          <w:noProof/>
        </w:rPr>
        <w:fldChar w:fldCharType="separate"/>
      </w:r>
      <w:r>
        <w:rPr>
          <w:noProof/>
        </w:rPr>
        <w:t>14</w:t>
      </w:r>
      <w:r>
        <w:rPr>
          <w:noProof/>
        </w:rPr>
        <w:fldChar w:fldCharType="end"/>
      </w:r>
    </w:p>
    <w:p w14:paraId="42E8DBE1" w14:textId="07606D7E" w:rsidR="005E6B5E" w:rsidRDefault="005E6B5E">
      <w:pPr>
        <w:pStyle w:val="11"/>
        <w:rPr>
          <w:rFonts w:asciiTheme="minorHAnsi" w:hAnsiTheme="minorHAnsi"/>
          <w:noProof/>
          <w:sz w:val="21"/>
        </w:rPr>
      </w:pPr>
      <w:r w:rsidRPr="00927140">
        <w:rPr>
          <w:rFonts w:cs="Times New Roman"/>
          <w:noProof/>
        </w:rPr>
        <w:t xml:space="preserve">4 </w:t>
      </w:r>
      <w:r w:rsidRPr="00927140">
        <w:rPr>
          <w:rFonts w:cs="Times New Roman"/>
          <w:noProof/>
        </w:rPr>
        <w:t>视觉搜索模式析取</w:t>
      </w:r>
      <w:r>
        <w:rPr>
          <w:noProof/>
        </w:rPr>
        <w:tab/>
      </w:r>
      <w:r>
        <w:rPr>
          <w:noProof/>
        </w:rPr>
        <w:fldChar w:fldCharType="begin"/>
      </w:r>
      <w:r>
        <w:rPr>
          <w:noProof/>
        </w:rPr>
        <w:instrText xml:space="preserve"> PAGEREF _Toc512758339 \h </w:instrText>
      </w:r>
      <w:r>
        <w:rPr>
          <w:noProof/>
        </w:rPr>
      </w:r>
      <w:r>
        <w:rPr>
          <w:noProof/>
        </w:rPr>
        <w:fldChar w:fldCharType="separate"/>
      </w:r>
      <w:r>
        <w:rPr>
          <w:noProof/>
        </w:rPr>
        <w:t>15</w:t>
      </w:r>
      <w:r>
        <w:rPr>
          <w:noProof/>
        </w:rPr>
        <w:fldChar w:fldCharType="end"/>
      </w:r>
    </w:p>
    <w:p w14:paraId="7A4813E9" w14:textId="784D9ACE" w:rsidR="005E6B5E" w:rsidRDefault="005E6B5E">
      <w:pPr>
        <w:pStyle w:val="21"/>
        <w:rPr>
          <w:rFonts w:asciiTheme="minorHAnsi" w:hAnsiTheme="minorHAnsi"/>
          <w:noProof/>
          <w:kern w:val="2"/>
          <w:sz w:val="21"/>
        </w:rPr>
      </w:pPr>
      <w:r w:rsidRPr="00927140">
        <w:rPr>
          <w:rFonts w:cs="Times New Roman"/>
          <w:noProof/>
        </w:rPr>
        <w:t xml:space="preserve">4.1 </w:t>
      </w:r>
      <w:r w:rsidRPr="00927140">
        <w:rPr>
          <w:rFonts w:cs="Times New Roman"/>
          <w:noProof/>
        </w:rPr>
        <w:t>聚类算法简介</w:t>
      </w:r>
      <w:r>
        <w:rPr>
          <w:noProof/>
        </w:rPr>
        <w:tab/>
      </w:r>
      <w:r>
        <w:rPr>
          <w:noProof/>
        </w:rPr>
        <w:fldChar w:fldCharType="begin"/>
      </w:r>
      <w:r>
        <w:rPr>
          <w:noProof/>
        </w:rPr>
        <w:instrText xml:space="preserve"> PAGEREF _Toc512758340 \h </w:instrText>
      </w:r>
      <w:r>
        <w:rPr>
          <w:noProof/>
        </w:rPr>
      </w:r>
      <w:r>
        <w:rPr>
          <w:noProof/>
        </w:rPr>
        <w:fldChar w:fldCharType="separate"/>
      </w:r>
      <w:r>
        <w:rPr>
          <w:noProof/>
        </w:rPr>
        <w:t>15</w:t>
      </w:r>
      <w:r>
        <w:rPr>
          <w:noProof/>
        </w:rPr>
        <w:fldChar w:fldCharType="end"/>
      </w:r>
    </w:p>
    <w:p w14:paraId="3A30D54B" w14:textId="483278E2" w:rsidR="005E6B5E" w:rsidRDefault="005E6B5E">
      <w:pPr>
        <w:pStyle w:val="31"/>
        <w:rPr>
          <w:rFonts w:asciiTheme="minorHAnsi" w:hAnsiTheme="minorHAnsi"/>
          <w:noProof/>
          <w:kern w:val="2"/>
          <w:sz w:val="21"/>
        </w:rPr>
      </w:pPr>
      <w:r>
        <w:rPr>
          <w:noProof/>
        </w:rPr>
        <w:lastRenderedPageBreak/>
        <w:t xml:space="preserve">4.1.1 </w:t>
      </w:r>
      <w:r>
        <w:rPr>
          <w:noProof/>
        </w:rPr>
        <w:t>聚类算法选择</w:t>
      </w:r>
      <w:r>
        <w:rPr>
          <w:noProof/>
        </w:rPr>
        <w:tab/>
      </w:r>
      <w:r>
        <w:rPr>
          <w:noProof/>
        </w:rPr>
        <w:fldChar w:fldCharType="begin"/>
      </w:r>
      <w:r>
        <w:rPr>
          <w:noProof/>
        </w:rPr>
        <w:instrText xml:space="preserve"> PAGEREF _Toc512758341 \h </w:instrText>
      </w:r>
      <w:r>
        <w:rPr>
          <w:noProof/>
        </w:rPr>
      </w:r>
      <w:r>
        <w:rPr>
          <w:noProof/>
        </w:rPr>
        <w:fldChar w:fldCharType="separate"/>
      </w:r>
      <w:r>
        <w:rPr>
          <w:noProof/>
        </w:rPr>
        <w:t>15</w:t>
      </w:r>
      <w:r>
        <w:rPr>
          <w:noProof/>
        </w:rPr>
        <w:fldChar w:fldCharType="end"/>
      </w:r>
    </w:p>
    <w:p w14:paraId="7E737DA0" w14:textId="6C0B4776" w:rsidR="005E6B5E" w:rsidRDefault="005E6B5E">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_Toc512758342 \h </w:instrText>
      </w:r>
      <w:r>
        <w:rPr>
          <w:noProof/>
        </w:rPr>
      </w:r>
      <w:r>
        <w:rPr>
          <w:noProof/>
        </w:rPr>
        <w:fldChar w:fldCharType="separate"/>
      </w:r>
      <w:r>
        <w:rPr>
          <w:noProof/>
        </w:rPr>
        <w:t>15</w:t>
      </w:r>
      <w:r>
        <w:rPr>
          <w:noProof/>
        </w:rPr>
        <w:fldChar w:fldCharType="end"/>
      </w:r>
    </w:p>
    <w:p w14:paraId="2FA76C18" w14:textId="574050D3" w:rsidR="005E6B5E" w:rsidRDefault="005E6B5E">
      <w:pPr>
        <w:pStyle w:val="21"/>
        <w:rPr>
          <w:rFonts w:asciiTheme="minorHAnsi" w:hAnsiTheme="minorHAnsi"/>
          <w:noProof/>
          <w:kern w:val="2"/>
          <w:sz w:val="21"/>
        </w:rPr>
      </w:pPr>
      <w:r w:rsidRPr="00927140">
        <w:rPr>
          <w:rFonts w:cs="Times New Roman"/>
          <w:noProof/>
        </w:rPr>
        <w:t xml:space="preserve">4.2 </w:t>
      </w:r>
      <w:r w:rsidRPr="00927140">
        <w:rPr>
          <w:rFonts w:cs="Times New Roman"/>
          <w:noProof/>
        </w:rPr>
        <w:t>聚类参数寻优</w:t>
      </w:r>
      <w:r>
        <w:rPr>
          <w:noProof/>
        </w:rPr>
        <w:tab/>
      </w:r>
      <w:r>
        <w:rPr>
          <w:noProof/>
        </w:rPr>
        <w:fldChar w:fldCharType="begin"/>
      </w:r>
      <w:r>
        <w:rPr>
          <w:noProof/>
        </w:rPr>
        <w:instrText xml:space="preserve"> PAGEREF _Toc512758343 \h </w:instrText>
      </w:r>
      <w:r>
        <w:rPr>
          <w:noProof/>
        </w:rPr>
      </w:r>
      <w:r>
        <w:rPr>
          <w:noProof/>
        </w:rPr>
        <w:fldChar w:fldCharType="separate"/>
      </w:r>
      <w:r>
        <w:rPr>
          <w:noProof/>
        </w:rPr>
        <w:t>16</w:t>
      </w:r>
      <w:r>
        <w:rPr>
          <w:noProof/>
        </w:rPr>
        <w:fldChar w:fldCharType="end"/>
      </w:r>
    </w:p>
    <w:p w14:paraId="44EAB00E" w14:textId="5F1D21E5" w:rsidR="005E6B5E" w:rsidRDefault="005E6B5E">
      <w:pPr>
        <w:pStyle w:val="21"/>
        <w:rPr>
          <w:rFonts w:asciiTheme="minorHAnsi" w:hAnsiTheme="minorHAnsi"/>
          <w:noProof/>
          <w:kern w:val="2"/>
          <w:sz w:val="21"/>
        </w:rPr>
      </w:pPr>
      <w:r w:rsidRPr="00927140">
        <w:rPr>
          <w:rFonts w:cs="Times New Roman"/>
          <w:noProof/>
        </w:rPr>
        <w:t xml:space="preserve">4.3 </w:t>
      </w:r>
      <w:r w:rsidRPr="00927140">
        <w:rPr>
          <w:rFonts w:cs="Times New Roman"/>
          <w:noProof/>
        </w:rPr>
        <w:t>聚类结果</w:t>
      </w:r>
      <w:r>
        <w:rPr>
          <w:noProof/>
        </w:rPr>
        <w:tab/>
      </w:r>
      <w:r>
        <w:rPr>
          <w:noProof/>
        </w:rPr>
        <w:fldChar w:fldCharType="begin"/>
      </w:r>
      <w:r>
        <w:rPr>
          <w:noProof/>
        </w:rPr>
        <w:instrText xml:space="preserve"> PAGEREF _Toc512758344 \h </w:instrText>
      </w:r>
      <w:r>
        <w:rPr>
          <w:noProof/>
        </w:rPr>
      </w:r>
      <w:r>
        <w:rPr>
          <w:noProof/>
        </w:rPr>
        <w:fldChar w:fldCharType="separate"/>
      </w:r>
      <w:r>
        <w:rPr>
          <w:noProof/>
        </w:rPr>
        <w:t>18</w:t>
      </w:r>
      <w:r>
        <w:rPr>
          <w:noProof/>
        </w:rPr>
        <w:fldChar w:fldCharType="end"/>
      </w:r>
    </w:p>
    <w:p w14:paraId="7A70F308" w14:textId="7A6082A6" w:rsidR="005E6B5E" w:rsidRDefault="005E6B5E">
      <w:pPr>
        <w:pStyle w:val="31"/>
        <w:rPr>
          <w:rFonts w:asciiTheme="minorHAnsi" w:hAnsiTheme="minorHAnsi"/>
          <w:noProof/>
          <w:kern w:val="2"/>
          <w:sz w:val="21"/>
        </w:rPr>
      </w:pPr>
      <w:r>
        <w:rPr>
          <w:noProof/>
        </w:rPr>
        <w:t xml:space="preserve">4.3.1 </w:t>
      </w:r>
      <w:r>
        <w:rPr>
          <w:noProof/>
        </w:rPr>
        <w:t>绿灯聚类树形图</w:t>
      </w:r>
      <w:r>
        <w:rPr>
          <w:noProof/>
        </w:rPr>
        <w:tab/>
      </w:r>
      <w:r>
        <w:rPr>
          <w:noProof/>
        </w:rPr>
        <w:fldChar w:fldCharType="begin"/>
      </w:r>
      <w:r>
        <w:rPr>
          <w:noProof/>
        </w:rPr>
        <w:instrText xml:space="preserve"> PAGEREF _Toc512758345 \h </w:instrText>
      </w:r>
      <w:r>
        <w:rPr>
          <w:noProof/>
        </w:rPr>
      </w:r>
      <w:r>
        <w:rPr>
          <w:noProof/>
        </w:rPr>
        <w:fldChar w:fldCharType="separate"/>
      </w:r>
      <w:r>
        <w:rPr>
          <w:noProof/>
        </w:rPr>
        <w:t>18</w:t>
      </w:r>
      <w:r>
        <w:rPr>
          <w:noProof/>
        </w:rPr>
        <w:fldChar w:fldCharType="end"/>
      </w:r>
    </w:p>
    <w:p w14:paraId="5A2873F7" w14:textId="62D3CED4" w:rsidR="005E6B5E" w:rsidRDefault="005E6B5E">
      <w:pPr>
        <w:pStyle w:val="31"/>
        <w:rPr>
          <w:rFonts w:asciiTheme="minorHAnsi" w:hAnsiTheme="minorHAnsi"/>
          <w:noProof/>
          <w:kern w:val="2"/>
          <w:sz w:val="21"/>
        </w:rPr>
      </w:pPr>
      <w:r>
        <w:rPr>
          <w:noProof/>
        </w:rPr>
        <w:t xml:space="preserve">4.3.2 </w:t>
      </w:r>
      <w:r>
        <w:rPr>
          <w:noProof/>
        </w:rPr>
        <w:t>红灯聚类树形图</w:t>
      </w:r>
      <w:r>
        <w:rPr>
          <w:noProof/>
        </w:rPr>
        <w:tab/>
      </w:r>
      <w:r>
        <w:rPr>
          <w:noProof/>
        </w:rPr>
        <w:fldChar w:fldCharType="begin"/>
      </w:r>
      <w:r>
        <w:rPr>
          <w:noProof/>
        </w:rPr>
        <w:instrText xml:space="preserve"> PAGEREF _Toc512758346 \h </w:instrText>
      </w:r>
      <w:r>
        <w:rPr>
          <w:noProof/>
        </w:rPr>
      </w:r>
      <w:r>
        <w:rPr>
          <w:noProof/>
        </w:rPr>
        <w:fldChar w:fldCharType="separate"/>
      </w:r>
      <w:r>
        <w:rPr>
          <w:noProof/>
        </w:rPr>
        <w:t>20</w:t>
      </w:r>
      <w:r>
        <w:rPr>
          <w:noProof/>
        </w:rPr>
        <w:fldChar w:fldCharType="end"/>
      </w:r>
    </w:p>
    <w:p w14:paraId="5CF5A086" w14:textId="66F9C63C" w:rsidR="005E6B5E" w:rsidRDefault="005E6B5E">
      <w:pPr>
        <w:pStyle w:val="21"/>
        <w:rPr>
          <w:rFonts w:asciiTheme="minorHAnsi" w:hAnsiTheme="minorHAnsi"/>
          <w:noProof/>
          <w:kern w:val="2"/>
          <w:sz w:val="21"/>
        </w:rPr>
      </w:pPr>
      <w:r w:rsidRPr="00927140">
        <w:rPr>
          <w:rFonts w:cs="Times New Roman"/>
          <w:noProof/>
        </w:rPr>
        <w:t xml:space="preserve">4.4 </w:t>
      </w:r>
      <w:r w:rsidRPr="00927140">
        <w:rPr>
          <w:rFonts w:cs="Times New Roman"/>
          <w:noProof/>
        </w:rPr>
        <w:t>调和曲线分析聚类结果</w:t>
      </w:r>
      <w:r>
        <w:rPr>
          <w:noProof/>
        </w:rPr>
        <w:tab/>
      </w:r>
      <w:r>
        <w:rPr>
          <w:noProof/>
        </w:rPr>
        <w:fldChar w:fldCharType="begin"/>
      </w:r>
      <w:r>
        <w:rPr>
          <w:noProof/>
        </w:rPr>
        <w:instrText xml:space="preserve"> PAGEREF _Toc512758347 \h </w:instrText>
      </w:r>
      <w:r>
        <w:rPr>
          <w:noProof/>
        </w:rPr>
      </w:r>
      <w:r>
        <w:rPr>
          <w:noProof/>
        </w:rPr>
        <w:fldChar w:fldCharType="separate"/>
      </w:r>
      <w:r>
        <w:rPr>
          <w:noProof/>
        </w:rPr>
        <w:t>21</w:t>
      </w:r>
      <w:r>
        <w:rPr>
          <w:noProof/>
        </w:rPr>
        <w:fldChar w:fldCharType="end"/>
      </w:r>
    </w:p>
    <w:p w14:paraId="561C0DB2" w14:textId="4FB61FDB" w:rsidR="005E6B5E" w:rsidRDefault="005E6B5E">
      <w:pPr>
        <w:pStyle w:val="31"/>
        <w:rPr>
          <w:rFonts w:asciiTheme="minorHAnsi" w:hAnsiTheme="minorHAnsi"/>
          <w:noProof/>
          <w:kern w:val="2"/>
          <w:sz w:val="21"/>
        </w:rPr>
      </w:pPr>
      <w:r>
        <w:rPr>
          <w:noProof/>
        </w:rPr>
        <w:t xml:space="preserve">4.4.1 </w:t>
      </w:r>
      <w:r>
        <w:rPr>
          <w:noProof/>
        </w:rPr>
        <w:t>调和曲线简介</w:t>
      </w:r>
      <w:r>
        <w:rPr>
          <w:noProof/>
        </w:rPr>
        <w:tab/>
      </w:r>
      <w:r>
        <w:rPr>
          <w:noProof/>
        </w:rPr>
        <w:fldChar w:fldCharType="begin"/>
      </w:r>
      <w:r>
        <w:rPr>
          <w:noProof/>
        </w:rPr>
        <w:instrText xml:space="preserve"> PAGEREF _Toc512758348 \h </w:instrText>
      </w:r>
      <w:r>
        <w:rPr>
          <w:noProof/>
        </w:rPr>
      </w:r>
      <w:r>
        <w:rPr>
          <w:noProof/>
        </w:rPr>
        <w:fldChar w:fldCharType="separate"/>
      </w:r>
      <w:r>
        <w:rPr>
          <w:noProof/>
        </w:rPr>
        <w:t>21</w:t>
      </w:r>
      <w:r>
        <w:rPr>
          <w:noProof/>
        </w:rPr>
        <w:fldChar w:fldCharType="end"/>
      </w:r>
    </w:p>
    <w:p w14:paraId="0D46376A" w14:textId="0CEC16DA" w:rsidR="005E6B5E" w:rsidRDefault="005E6B5E">
      <w:pPr>
        <w:pStyle w:val="31"/>
        <w:rPr>
          <w:rFonts w:asciiTheme="minorHAnsi" w:hAnsiTheme="minorHAnsi"/>
          <w:noProof/>
          <w:kern w:val="2"/>
          <w:sz w:val="21"/>
        </w:rPr>
      </w:pPr>
      <w:r>
        <w:rPr>
          <w:noProof/>
        </w:rPr>
        <w:t xml:space="preserve">4.4.2 </w:t>
      </w:r>
      <w:r>
        <w:rPr>
          <w:noProof/>
        </w:rPr>
        <w:t>不同驾驶意图的调和曲线</w:t>
      </w:r>
      <w:r>
        <w:rPr>
          <w:noProof/>
        </w:rPr>
        <w:tab/>
      </w:r>
      <w:r>
        <w:rPr>
          <w:noProof/>
        </w:rPr>
        <w:fldChar w:fldCharType="begin"/>
      </w:r>
      <w:r>
        <w:rPr>
          <w:noProof/>
        </w:rPr>
        <w:instrText xml:space="preserve"> PAGEREF _Toc512758349 \h </w:instrText>
      </w:r>
      <w:r>
        <w:rPr>
          <w:noProof/>
        </w:rPr>
      </w:r>
      <w:r>
        <w:rPr>
          <w:noProof/>
        </w:rPr>
        <w:fldChar w:fldCharType="separate"/>
      </w:r>
      <w:r>
        <w:rPr>
          <w:noProof/>
        </w:rPr>
        <w:t>22</w:t>
      </w:r>
      <w:r>
        <w:rPr>
          <w:noProof/>
        </w:rPr>
        <w:fldChar w:fldCharType="end"/>
      </w:r>
    </w:p>
    <w:p w14:paraId="59C89780" w14:textId="7DB78622" w:rsidR="005E6B5E" w:rsidRDefault="005E6B5E">
      <w:pPr>
        <w:pStyle w:val="21"/>
        <w:rPr>
          <w:rFonts w:asciiTheme="minorHAnsi" w:hAnsiTheme="minorHAnsi"/>
          <w:noProof/>
          <w:kern w:val="2"/>
          <w:sz w:val="21"/>
        </w:rPr>
      </w:pPr>
      <w:r w:rsidRPr="00927140">
        <w:rPr>
          <w:rFonts w:cs="Times New Roman"/>
          <w:noProof/>
        </w:rPr>
        <w:t xml:space="preserve">4.5 </w:t>
      </w:r>
      <w:r w:rsidRPr="00927140">
        <w:rPr>
          <w:rFonts w:cs="Times New Roman"/>
          <w:noProof/>
        </w:rPr>
        <w:t>模式特征分析</w:t>
      </w:r>
      <w:r>
        <w:rPr>
          <w:noProof/>
        </w:rPr>
        <w:tab/>
      </w:r>
      <w:r>
        <w:rPr>
          <w:noProof/>
        </w:rPr>
        <w:fldChar w:fldCharType="begin"/>
      </w:r>
      <w:r>
        <w:rPr>
          <w:noProof/>
        </w:rPr>
        <w:instrText xml:space="preserve"> PAGEREF _Toc512758350 \h </w:instrText>
      </w:r>
      <w:r>
        <w:rPr>
          <w:noProof/>
        </w:rPr>
      </w:r>
      <w:r>
        <w:rPr>
          <w:noProof/>
        </w:rPr>
        <w:fldChar w:fldCharType="separate"/>
      </w:r>
      <w:r>
        <w:rPr>
          <w:noProof/>
        </w:rPr>
        <w:t>23</w:t>
      </w:r>
      <w:r>
        <w:rPr>
          <w:noProof/>
        </w:rPr>
        <w:fldChar w:fldCharType="end"/>
      </w:r>
    </w:p>
    <w:p w14:paraId="7F68F9F7" w14:textId="1BD0D625" w:rsidR="005E6B5E" w:rsidRDefault="005E6B5E">
      <w:pPr>
        <w:pStyle w:val="31"/>
        <w:rPr>
          <w:rFonts w:asciiTheme="minorHAnsi" w:hAnsiTheme="minorHAnsi"/>
          <w:noProof/>
          <w:kern w:val="2"/>
          <w:sz w:val="21"/>
        </w:rPr>
      </w:pPr>
      <w:r>
        <w:rPr>
          <w:noProof/>
        </w:rPr>
        <w:t xml:space="preserve">4.5.1 </w:t>
      </w:r>
      <w:r>
        <w:rPr>
          <w:noProof/>
        </w:rPr>
        <w:t>绿灯模式特征</w:t>
      </w:r>
      <w:r>
        <w:rPr>
          <w:noProof/>
        </w:rPr>
        <w:tab/>
      </w:r>
      <w:r>
        <w:rPr>
          <w:noProof/>
        </w:rPr>
        <w:fldChar w:fldCharType="begin"/>
      </w:r>
      <w:r>
        <w:rPr>
          <w:noProof/>
        </w:rPr>
        <w:instrText xml:space="preserve"> PAGEREF _Toc512758351 \h </w:instrText>
      </w:r>
      <w:r>
        <w:rPr>
          <w:noProof/>
        </w:rPr>
      </w:r>
      <w:r>
        <w:rPr>
          <w:noProof/>
        </w:rPr>
        <w:fldChar w:fldCharType="separate"/>
      </w:r>
      <w:r>
        <w:rPr>
          <w:noProof/>
        </w:rPr>
        <w:t>24</w:t>
      </w:r>
      <w:r>
        <w:rPr>
          <w:noProof/>
        </w:rPr>
        <w:fldChar w:fldCharType="end"/>
      </w:r>
    </w:p>
    <w:p w14:paraId="794A6B38" w14:textId="27AC299E" w:rsidR="005E6B5E" w:rsidRDefault="005E6B5E">
      <w:pPr>
        <w:pStyle w:val="31"/>
        <w:rPr>
          <w:rFonts w:asciiTheme="minorHAnsi" w:hAnsiTheme="minorHAnsi"/>
          <w:noProof/>
          <w:kern w:val="2"/>
          <w:sz w:val="21"/>
        </w:rPr>
      </w:pPr>
      <w:r>
        <w:rPr>
          <w:noProof/>
        </w:rPr>
        <w:t xml:space="preserve">4.5.2 </w:t>
      </w:r>
      <w:r>
        <w:rPr>
          <w:noProof/>
        </w:rPr>
        <w:t>红灯模式特征</w:t>
      </w:r>
      <w:r>
        <w:rPr>
          <w:noProof/>
        </w:rPr>
        <w:tab/>
      </w:r>
      <w:r>
        <w:rPr>
          <w:noProof/>
        </w:rPr>
        <w:fldChar w:fldCharType="begin"/>
      </w:r>
      <w:r>
        <w:rPr>
          <w:noProof/>
        </w:rPr>
        <w:instrText xml:space="preserve"> PAGEREF _Toc512758352 \h </w:instrText>
      </w:r>
      <w:r>
        <w:rPr>
          <w:noProof/>
        </w:rPr>
      </w:r>
      <w:r>
        <w:rPr>
          <w:noProof/>
        </w:rPr>
        <w:fldChar w:fldCharType="separate"/>
      </w:r>
      <w:r>
        <w:rPr>
          <w:noProof/>
        </w:rPr>
        <w:t>26</w:t>
      </w:r>
      <w:r>
        <w:rPr>
          <w:noProof/>
        </w:rPr>
        <w:fldChar w:fldCharType="end"/>
      </w:r>
    </w:p>
    <w:p w14:paraId="3700322A" w14:textId="447ACAD0" w:rsidR="005E6B5E" w:rsidRDefault="005E6B5E">
      <w:pPr>
        <w:pStyle w:val="21"/>
        <w:rPr>
          <w:rFonts w:asciiTheme="minorHAnsi" w:hAnsiTheme="minorHAnsi"/>
          <w:noProof/>
          <w:kern w:val="2"/>
          <w:sz w:val="21"/>
        </w:rPr>
      </w:pPr>
      <w:r w:rsidRPr="00927140">
        <w:rPr>
          <w:rFonts w:cs="Times New Roman"/>
          <w:noProof/>
        </w:rPr>
        <w:t xml:space="preserve">4.6 </w:t>
      </w:r>
      <w:r w:rsidRPr="00927140">
        <w:rPr>
          <w:rFonts w:cs="Times New Roman"/>
          <w:noProof/>
        </w:rPr>
        <w:t>本章小结</w:t>
      </w:r>
      <w:r>
        <w:rPr>
          <w:noProof/>
        </w:rPr>
        <w:tab/>
      </w:r>
      <w:r>
        <w:rPr>
          <w:noProof/>
        </w:rPr>
        <w:fldChar w:fldCharType="begin"/>
      </w:r>
      <w:r>
        <w:rPr>
          <w:noProof/>
        </w:rPr>
        <w:instrText xml:space="preserve"> PAGEREF _Toc512758353 \h </w:instrText>
      </w:r>
      <w:r>
        <w:rPr>
          <w:noProof/>
        </w:rPr>
      </w:r>
      <w:r>
        <w:rPr>
          <w:noProof/>
        </w:rPr>
        <w:fldChar w:fldCharType="separate"/>
      </w:r>
      <w:r>
        <w:rPr>
          <w:noProof/>
        </w:rPr>
        <w:t>28</w:t>
      </w:r>
      <w:r>
        <w:rPr>
          <w:noProof/>
        </w:rPr>
        <w:fldChar w:fldCharType="end"/>
      </w:r>
    </w:p>
    <w:p w14:paraId="1D91419D" w14:textId="37BB8FED" w:rsidR="005E6B5E" w:rsidRDefault="005E6B5E">
      <w:pPr>
        <w:pStyle w:val="11"/>
        <w:rPr>
          <w:rFonts w:asciiTheme="minorHAnsi" w:hAnsiTheme="minorHAnsi"/>
          <w:noProof/>
          <w:sz w:val="21"/>
        </w:rPr>
      </w:pPr>
      <w:r w:rsidRPr="00927140">
        <w:rPr>
          <w:rFonts w:cs="Times New Roman"/>
          <w:noProof/>
        </w:rPr>
        <w:t xml:space="preserve">5 </w:t>
      </w:r>
      <w:r w:rsidRPr="00927140">
        <w:rPr>
          <w:rFonts w:cs="Times New Roman"/>
          <w:noProof/>
        </w:rPr>
        <w:t>建模与预测</w:t>
      </w:r>
      <w:r>
        <w:rPr>
          <w:noProof/>
        </w:rPr>
        <w:tab/>
      </w:r>
      <w:r>
        <w:rPr>
          <w:noProof/>
        </w:rPr>
        <w:fldChar w:fldCharType="begin"/>
      </w:r>
      <w:r>
        <w:rPr>
          <w:noProof/>
        </w:rPr>
        <w:instrText xml:space="preserve"> PAGEREF _Toc512758354 \h </w:instrText>
      </w:r>
      <w:r>
        <w:rPr>
          <w:noProof/>
        </w:rPr>
      </w:r>
      <w:r>
        <w:rPr>
          <w:noProof/>
        </w:rPr>
        <w:fldChar w:fldCharType="separate"/>
      </w:r>
      <w:r>
        <w:rPr>
          <w:noProof/>
        </w:rPr>
        <w:t>29</w:t>
      </w:r>
      <w:r>
        <w:rPr>
          <w:noProof/>
        </w:rPr>
        <w:fldChar w:fldCharType="end"/>
      </w:r>
    </w:p>
    <w:p w14:paraId="688EDB08" w14:textId="3715A535" w:rsidR="005E6B5E" w:rsidRDefault="005E6B5E">
      <w:pPr>
        <w:pStyle w:val="21"/>
        <w:rPr>
          <w:rFonts w:asciiTheme="minorHAnsi" w:hAnsiTheme="minorHAnsi"/>
          <w:noProof/>
          <w:kern w:val="2"/>
          <w:sz w:val="21"/>
        </w:rPr>
      </w:pPr>
      <w:r w:rsidRPr="00927140">
        <w:rPr>
          <w:rFonts w:cs="Times New Roman"/>
          <w:noProof/>
        </w:rPr>
        <w:t xml:space="preserve">5.1 </w:t>
      </w:r>
      <w:r w:rsidRPr="00927140">
        <w:rPr>
          <w:rFonts w:cs="Times New Roman"/>
          <w:noProof/>
        </w:rPr>
        <w:t>有监督学习算法简介</w:t>
      </w:r>
      <w:r>
        <w:rPr>
          <w:noProof/>
        </w:rPr>
        <w:tab/>
      </w:r>
      <w:r>
        <w:rPr>
          <w:noProof/>
        </w:rPr>
        <w:fldChar w:fldCharType="begin"/>
      </w:r>
      <w:r>
        <w:rPr>
          <w:noProof/>
        </w:rPr>
        <w:instrText xml:space="preserve"> PAGEREF _Toc512758355 \h </w:instrText>
      </w:r>
      <w:r>
        <w:rPr>
          <w:noProof/>
        </w:rPr>
      </w:r>
      <w:r>
        <w:rPr>
          <w:noProof/>
        </w:rPr>
        <w:fldChar w:fldCharType="separate"/>
      </w:r>
      <w:r>
        <w:rPr>
          <w:noProof/>
        </w:rPr>
        <w:t>29</w:t>
      </w:r>
      <w:r>
        <w:rPr>
          <w:noProof/>
        </w:rPr>
        <w:fldChar w:fldCharType="end"/>
      </w:r>
    </w:p>
    <w:p w14:paraId="4B75A82F" w14:textId="7347DA1F" w:rsidR="005E6B5E" w:rsidRDefault="005E6B5E">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_Toc512758356 \h </w:instrText>
      </w:r>
      <w:r>
        <w:rPr>
          <w:noProof/>
        </w:rPr>
      </w:r>
      <w:r>
        <w:rPr>
          <w:noProof/>
        </w:rPr>
        <w:fldChar w:fldCharType="separate"/>
      </w:r>
      <w:r>
        <w:rPr>
          <w:noProof/>
        </w:rPr>
        <w:t>30</w:t>
      </w:r>
      <w:r>
        <w:rPr>
          <w:noProof/>
        </w:rPr>
        <w:fldChar w:fldCharType="end"/>
      </w:r>
    </w:p>
    <w:p w14:paraId="7BC1EA96" w14:textId="4E7AB706" w:rsidR="005E6B5E" w:rsidRDefault="005E6B5E">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_Toc512758357 \h </w:instrText>
      </w:r>
      <w:r>
        <w:rPr>
          <w:noProof/>
        </w:rPr>
      </w:r>
      <w:r>
        <w:rPr>
          <w:noProof/>
        </w:rPr>
        <w:fldChar w:fldCharType="separate"/>
      </w:r>
      <w:r>
        <w:rPr>
          <w:noProof/>
        </w:rPr>
        <w:t>31</w:t>
      </w:r>
      <w:r>
        <w:rPr>
          <w:noProof/>
        </w:rPr>
        <w:fldChar w:fldCharType="end"/>
      </w:r>
    </w:p>
    <w:p w14:paraId="595182B0" w14:textId="10A23EB5" w:rsidR="005E6B5E" w:rsidRDefault="005E6B5E">
      <w:pPr>
        <w:pStyle w:val="21"/>
        <w:rPr>
          <w:rFonts w:asciiTheme="minorHAnsi" w:hAnsiTheme="minorHAnsi"/>
          <w:noProof/>
          <w:kern w:val="2"/>
          <w:sz w:val="21"/>
        </w:rPr>
      </w:pPr>
      <w:r w:rsidRPr="00927140">
        <w:rPr>
          <w:rFonts w:cs="Times New Roman"/>
          <w:noProof/>
        </w:rPr>
        <w:t xml:space="preserve">5.2 </w:t>
      </w:r>
      <w:r w:rsidRPr="00927140">
        <w:rPr>
          <w:rFonts w:cs="Times New Roman"/>
          <w:noProof/>
        </w:rPr>
        <w:t>聚类与有监督学习结合方法</w:t>
      </w:r>
      <w:r>
        <w:rPr>
          <w:noProof/>
        </w:rPr>
        <w:tab/>
      </w:r>
      <w:r>
        <w:rPr>
          <w:noProof/>
        </w:rPr>
        <w:fldChar w:fldCharType="begin"/>
      </w:r>
      <w:r>
        <w:rPr>
          <w:noProof/>
        </w:rPr>
        <w:instrText xml:space="preserve"> PAGEREF _Toc512758358 \h </w:instrText>
      </w:r>
      <w:r>
        <w:rPr>
          <w:noProof/>
        </w:rPr>
      </w:r>
      <w:r>
        <w:rPr>
          <w:noProof/>
        </w:rPr>
        <w:fldChar w:fldCharType="separate"/>
      </w:r>
      <w:r>
        <w:rPr>
          <w:noProof/>
        </w:rPr>
        <w:t>32</w:t>
      </w:r>
      <w:r>
        <w:rPr>
          <w:noProof/>
        </w:rPr>
        <w:fldChar w:fldCharType="end"/>
      </w:r>
    </w:p>
    <w:p w14:paraId="270F8011" w14:textId="769A27AF" w:rsidR="005E6B5E" w:rsidRDefault="005E6B5E">
      <w:pPr>
        <w:pStyle w:val="21"/>
        <w:rPr>
          <w:rFonts w:asciiTheme="minorHAnsi" w:hAnsiTheme="minorHAnsi"/>
          <w:noProof/>
          <w:kern w:val="2"/>
          <w:sz w:val="21"/>
        </w:rPr>
      </w:pPr>
      <w:r w:rsidRPr="00927140">
        <w:rPr>
          <w:rFonts w:cs="Times New Roman"/>
          <w:noProof/>
        </w:rPr>
        <w:t xml:space="preserve">5.3 </w:t>
      </w:r>
      <w:r w:rsidRPr="00927140">
        <w:rPr>
          <w:rFonts w:cs="Times New Roman"/>
          <w:noProof/>
        </w:rPr>
        <w:t>支持向量机预测</w:t>
      </w:r>
      <w:r>
        <w:rPr>
          <w:noProof/>
        </w:rPr>
        <w:tab/>
      </w:r>
      <w:r>
        <w:rPr>
          <w:noProof/>
        </w:rPr>
        <w:fldChar w:fldCharType="begin"/>
      </w:r>
      <w:r>
        <w:rPr>
          <w:noProof/>
        </w:rPr>
        <w:instrText xml:space="preserve"> PAGEREF _Toc512758359 \h </w:instrText>
      </w:r>
      <w:r>
        <w:rPr>
          <w:noProof/>
        </w:rPr>
      </w:r>
      <w:r>
        <w:rPr>
          <w:noProof/>
        </w:rPr>
        <w:fldChar w:fldCharType="separate"/>
      </w:r>
      <w:r>
        <w:rPr>
          <w:noProof/>
        </w:rPr>
        <w:t>33</w:t>
      </w:r>
      <w:r>
        <w:rPr>
          <w:noProof/>
        </w:rPr>
        <w:fldChar w:fldCharType="end"/>
      </w:r>
    </w:p>
    <w:p w14:paraId="18B0D5C2" w14:textId="106F815C" w:rsidR="005E6B5E" w:rsidRDefault="005E6B5E">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_Toc512758360 \h </w:instrText>
      </w:r>
      <w:r>
        <w:rPr>
          <w:noProof/>
        </w:rPr>
      </w:r>
      <w:r>
        <w:rPr>
          <w:noProof/>
        </w:rPr>
        <w:fldChar w:fldCharType="separate"/>
      </w:r>
      <w:r>
        <w:rPr>
          <w:noProof/>
        </w:rPr>
        <w:t>33</w:t>
      </w:r>
      <w:r>
        <w:rPr>
          <w:noProof/>
        </w:rPr>
        <w:fldChar w:fldCharType="end"/>
      </w:r>
    </w:p>
    <w:p w14:paraId="53053530" w14:textId="1D0E9A50" w:rsidR="005E6B5E" w:rsidRDefault="005E6B5E">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_Toc512758361 \h </w:instrText>
      </w:r>
      <w:r>
        <w:rPr>
          <w:noProof/>
        </w:rPr>
      </w:r>
      <w:r>
        <w:rPr>
          <w:noProof/>
        </w:rPr>
        <w:fldChar w:fldCharType="separate"/>
      </w:r>
      <w:r>
        <w:rPr>
          <w:noProof/>
        </w:rPr>
        <w:t>34</w:t>
      </w:r>
      <w:r>
        <w:rPr>
          <w:noProof/>
        </w:rPr>
        <w:fldChar w:fldCharType="end"/>
      </w:r>
    </w:p>
    <w:p w14:paraId="09D657BF" w14:textId="5DF17967" w:rsidR="005E6B5E" w:rsidRDefault="005E6B5E">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_Toc512758362 \h </w:instrText>
      </w:r>
      <w:r>
        <w:rPr>
          <w:noProof/>
        </w:rPr>
      </w:r>
      <w:r>
        <w:rPr>
          <w:noProof/>
        </w:rPr>
        <w:fldChar w:fldCharType="separate"/>
      </w:r>
      <w:r>
        <w:rPr>
          <w:noProof/>
        </w:rPr>
        <w:t>34</w:t>
      </w:r>
      <w:r>
        <w:rPr>
          <w:noProof/>
        </w:rPr>
        <w:fldChar w:fldCharType="end"/>
      </w:r>
    </w:p>
    <w:p w14:paraId="7EF0DDAD" w14:textId="6B526083" w:rsidR="005E6B5E" w:rsidRDefault="005E6B5E">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_Toc512758363 \h </w:instrText>
      </w:r>
      <w:r>
        <w:rPr>
          <w:noProof/>
        </w:rPr>
      </w:r>
      <w:r>
        <w:rPr>
          <w:noProof/>
        </w:rPr>
        <w:fldChar w:fldCharType="separate"/>
      </w:r>
      <w:r>
        <w:rPr>
          <w:noProof/>
        </w:rPr>
        <w:t>36</w:t>
      </w:r>
      <w:r>
        <w:rPr>
          <w:noProof/>
        </w:rPr>
        <w:fldChar w:fldCharType="end"/>
      </w:r>
    </w:p>
    <w:p w14:paraId="797524E3" w14:textId="4E810805" w:rsidR="005E6B5E" w:rsidRDefault="005E6B5E">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_Toc512758364 \h </w:instrText>
      </w:r>
      <w:r>
        <w:rPr>
          <w:noProof/>
        </w:rPr>
      </w:r>
      <w:r>
        <w:rPr>
          <w:noProof/>
        </w:rPr>
        <w:fldChar w:fldCharType="separate"/>
      </w:r>
      <w:r>
        <w:rPr>
          <w:noProof/>
        </w:rPr>
        <w:t>37</w:t>
      </w:r>
      <w:r>
        <w:rPr>
          <w:noProof/>
        </w:rPr>
        <w:fldChar w:fldCharType="end"/>
      </w:r>
    </w:p>
    <w:p w14:paraId="1E15202A" w14:textId="65129049" w:rsidR="005E6B5E" w:rsidRDefault="005E6B5E">
      <w:pPr>
        <w:pStyle w:val="21"/>
        <w:rPr>
          <w:rFonts w:asciiTheme="minorHAnsi" w:hAnsiTheme="minorHAnsi"/>
          <w:noProof/>
          <w:kern w:val="2"/>
          <w:sz w:val="21"/>
        </w:rPr>
      </w:pPr>
      <w:r w:rsidRPr="00927140">
        <w:rPr>
          <w:rFonts w:cs="Times New Roman"/>
          <w:noProof/>
        </w:rPr>
        <w:t xml:space="preserve">5.4 </w:t>
      </w:r>
      <w:r w:rsidRPr="00927140">
        <w:rPr>
          <w:rFonts w:cs="Times New Roman"/>
          <w:noProof/>
        </w:rPr>
        <w:t>随机森林预测</w:t>
      </w:r>
      <w:r>
        <w:rPr>
          <w:noProof/>
        </w:rPr>
        <w:tab/>
      </w:r>
      <w:r>
        <w:rPr>
          <w:noProof/>
        </w:rPr>
        <w:fldChar w:fldCharType="begin"/>
      </w:r>
      <w:r>
        <w:rPr>
          <w:noProof/>
        </w:rPr>
        <w:instrText xml:space="preserve"> PAGEREF _Toc512758365 \h </w:instrText>
      </w:r>
      <w:r>
        <w:rPr>
          <w:noProof/>
        </w:rPr>
      </w:r>
      <w:r>
        <w:rPr>
          <w:noProof/>
        </w:rPr>
        <w:fldChar w:fldCharType="separate"/>
      </w:r>
      <w:r>
        <w:rPr>
          <w:noProof/>
        </w:rPr>
        <w:t>38</w:t>
      </w:r>
      <w:r>
        <w:rPr>
          <w:noProof/>
        </w:rPr>
        <w:fldChar w:fldCharType="end"/>
      </w:r>
    </w:p>
    <w:p w14:paraId="2B7F9CF0" w14:textId="66FE2E90" w:rsidR="005E6B5E" w:rsidRDefault="005E6B5E">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_Toc512758366 \h </w:instrText>
      </w:r>
      <w:r>
        <w:rPr>
          <w:noProof/>
        </w:rPr>
      </w:r>
      <w:r>
        <w:rPr>
          <w:noProof/>
        </w:rPr>
        <w:fldChar w:fldCharType="separate"/>
      </w:r>
      <w:r>
        <w:rPr>
          <w:noProof/>
        </w:rPr>
        <w:t>39</w:t>
      </w:r>
      <w:r>
        <w:rPr>
          <w:noProof/>
        </w:rPr>
        <w:fldChar w:fldCharType="end"/>
      </w:r>
    </w:p>
    <w:p w14:paraId="59B46712" w14:textId="0F038285" w:rsidR="005E6B5E" w:rsidRDefault="005E6B5E">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_Toc512758367 \h </w:instrText>
      </w:r>
      <w:r>
        <w:rPr>
          <w:noProof/>
        </w:rPr>
      </w:r>
      <w:r>
        <w:rPr>
          <w:noProof/>
        </w:rPr>
        <w:fldChar w:fldCharType="separate"/>
      </w:r>
      <w:r>
        <w:rPr>
          <w:noProof/>
        </w:rPr>
        <w:t>39</w:t>
      </w:r>
      <w:r>
        <w:rPr>
          <w:noProof/>
        </w:rPr>
        <w:fldChar w:fldCharType="end"/>
      </w:r>
    </w:p>
    <w:p w14:paraId="78E30D1B" w14:textId="3FA14B19" w:rsidR="005E6B5E" w:rsidRDefault="005E6B5E">
      <w:pPr>
        <w:pStyle w:val="21"/>
        <w:rPr>
          <w:rFonts w:asciiTheme="minorHAnsi" w:hAnsiTheme="minorHAnsi"/>
          <w:noProof/>
          <w:kern w:val="2"/>
          <w:sz w:val="21"/>
        </w:rPr>
      </w:pPr>
      <w:r w:rsidRPr="00927140">
        <w:rPr>
          <w:rFonts w:cs="Times New Roman"/>
          <w:noProof/>
        </w:rPr>
        <w:t xml:space="preserve">5.5 </w:t>
      </w:r>
      <w:r w:rsidRPr="00927140">
        <w:rPr>
          <w:rFonts w:cs="Times New Roman"/>
          <w:noProof/>
        </w:rPr>
        <w:t>本章小结</w:t>
      </w:r>
      <w:r>
        <w:rPr>
          <w:noProof/>
        </w:rPr>
        <w:tab/>
      </w:r>
      <w:r>
        <w:rPr>
          <w:noProof/>
        </w:rPr>
        <w:fldChar w:fldCharType="begin"/>
      </w:r>
      <w:r>
        <w:rPr>
          <w:noProof/>
        </w:rPr>
        <w:instrText xml:space="preserve"> PAGEREF _Toc512758368 \h </w:instrText>
      </w:r>
      <w:r>
        <w:rPr>
          <w:noProof/>
        </w:rPr>
      </w:r>
      <w:r>
        <w:rPr>
          <w:noProof/>
        </w:rPr>
        <w:fldChar w:fldCharType="separate"/>
      </w:r>
      <w:r>
        <w:rPr>
          <w:noProof/>
        </w:rPr>
        <w:t>40</w:t>
      </w:r>
      <w:r>
        <w:rPr>
          <w:noProof/>
        </w:rPr>
        <w:fldChar w:fldCharType="end"/>
      </w:r>
    </w:p>
    <w:p w14:paraId="397AB068" w14:textId="41D04459" w:rsidR="005E6B5E" w:rsidRDefault="005E6B5E">
      <w:pPr>
        <w:pStyle w:val="11"/>
        <w:rPr>
          <w:rFonts w:asciiTheme="minorHAnsi" w:hAnsiTheme="minorHAnsi"/>
          <w:noProof/>
          <w:sz w:val="21"/>
        </w:rPr>
      </w:pPr>
      <w:r w:rsidRPr="00927140">
        <w:rPr>
          <w:rFonts w:cs="Times New Roman"/>
          <w:noProof/>
        </w:rPr>
        <w:t xml:space="preserve">6 </w:t>
      </w:r>
      <w:r w:rsidRPr="00927140">
        <w:rPr>
          <w:rFonts w:cs="Times New Roman"/>
          <w:noProof/>
        </w:rPr>
        <w:t>结论</w:t>
      </w:r>
      <w:r>
        <w:rPr>
          <w:noProof/>
        </w:rPr>
        <w:tab/>
      </w:r>
      <w:r>
        <w:rPr>
          <w:noProof/>
        </w:rPr>
        <w:fldChar w:fldCharType="begin"/>
      </w:r>
      <w:r>
        <w:rPr>
          <w:noProof/>
        </w:rPr>
        <w:instrText xml:space="preserve"> PAGEREF _Toc512758369 \h </w:instrText>
      </w:r>
      <w:r>
        <w:rPr>
          <w:noProof/>
        </w:rPr>
      </w:r>
      <w:r>
        <w:rPr>
          <w:noProof/>
        </w:rPr>
        <w:fldChar w:fldCharType="separate"/>
      </w:r>
      <w:r>
        <w:rPr>
          <w:noProof/>
        </w:rPr>
        <w:t>43</w:t>
      </w:r>
      <w:r>
        <w:rPr>
          <w:noProof/>
        </w:rPr>
        <w:fldChar w:fldCharType="end"/>
      </w:r>
    </w:p>
    <w:p w14:paraId="32CE5954" w14:textId="32AB0A61" w:rsidR="005E6B5E" w:rsidRDefault="005E6B5E">
      <w:pPr>
        <w:pStyle w:val="11"/>
        <w:rPr>
          <w:rFonts w:asciiTheme="minorHAnsi" w:hAnsiTheme="minorHAnsi"/>
          <w:noProof/>
          <w:sz w:val="21"/>
        </w:rPr>
      </w:pPr>
      <w:r w:rsidRPr="00927140">
        <w:rPr>
          <w:rFonts w:cs="Times New Roman"/>
          <w:noProof/>
        </w:rPr>
        <w:t>参考文献</w:t>
      </w:r>
      <w:r>
        <w:rPr>
          <w:noProof/>
        </w:rPr>
        <w:tab/>
      </w:r>
      <w:r>
        <w:rPr>
          <w:noProof/>
        </w:rPr>
        <w:fldChar w:fldCharType="begin"/>
      </w:r>
      <w:r>
        <w:rPr>
          <w:noProof/>
        </w:rPr>
        <w:instrText xml:space="preserve"> PAGEREF _Toc512758370 \h </w:instrText>
      </w:r>
      <w:r>
        <w:rPr>
          <w:noProof/>
        </w:rPr>
      </w:r>
      <w:r>
        <w:rPr>
          <w:noProof/>
        </w:rPr>
        <w:fldChar w:fldCharType="separate"/>
      </w:r>
      <w:r>
        <w:rPr>
          <w:noProof/>
        </w:rPr>
        <w:t>45</w:t>
      </w:r>
      <w:r>
        <w:rPr>
          <w:noProof/>
        </w:rPr>
        <w:fldChar w:fldCharType="end"/>
      </w:r>
    </w:p>
    <w:p w14:paraId="3145B34C" w14:textId="62A39820" w:rsidR="005E6B5E" w:rsidRDefault="005E6B5E">
      <w:pPr>
        <w:pStyle w:val="11"/>
        <w:rPr>
          <w:rFonts w:asciiTheme="minorHAnsi" w:hAnsiTheme="minorHAnsi"/>
          <w:noProof/>
          <w:sz w:val="21"/>
        </w:rPr>
      </w:pPr>
      <w:r w:rsidRPr="00927140">
        <w:rPr>
          <w:rFonts w:cs="Times New Roman"/>
          <w:noProof/>
        </w:rPr>
        <w:t>附</w:t>
      </w:r>
      <w:r w:rsidRPr="00927140">
        <w:rPr>
          <w:rFonts w:cs="Times New Roman"/>
          <w:noProof/>
        </w:rPr>
        <w:t xml:space="preserve"> </w:t>
      </w:r>
      <w:r w:rsidRPr="00927140">
        <w:rPr>
          <w:rFonts w:cs="Times New Roman"/>
          <w:noProof/>
        </w:rPr>
        <w:t>录</w:t>
      </w:r>
      <w:r>
        <w:rPr>
          <w:noProof/>
        </w:rPr>
        <w:tab/>
      </w:r>
      <w:r>
        <w:rPr>
          <w:noProof/>
        </w:rPr>
        <w:fldChar w:fldCharType="begin"/>
      </w:r>
      <w:r>
        <w:rPr>
          <w:noProof/>
        </w:rPr>
        <w:instrText xml:space="preserve"> PAGEREF _Toc512758371 \h </w:instrText>
      </w:r>
      <w:r>
        <w:rPr>
          <w:noProof/>
        </w:rPr>
      </w:r>
      <w:r>
        <w:rPr>
          <w:noProof/>
        </w:rPr>
        <w:fldChar w:fldCharType="separate"/>
      </w:r>
      <w:r>
        <w:rPr>
          <w:noProof/>
        </w:rPr>
        <w:t>48</w:t>
      </w:r>
      <w:r>
        <w:rPr>
          <w:noProof/>
        </w:rPr>
        <w:fldChar w:fldCharType="end"/>
      </w:r>
    </w:p>
    <w:p w14:paraId="59FC44E6" w14:textId="3CAAC216" w:rsidR="005E6B5E" w:rsidRDefault="005E6B5E">
      <w:pPr>
        <w:pStyle w:val="11"/>
        <w:rPr>
          <w:rFonts w:asciiTheme="minorHAnsi" w:hAnsiTheme="minorHAnsi"/>
          <w:noProof/>
          <w:sz w:val="21"/>
        </w:rPr>
      </w:pPr>
      <w:r w:rsidRPr="00927140">
        <w:rPr>
          <w:rFonts w:cs="Times New Roman"/>
          <w:noProof/>
        </w:rPr>
        <w:t>致</w:t>
      </w:r>
      <w:r w:rsidRPr="00927140">
        <w:rPr>
          <w:rFonts w:cs="Times New Roman"/>
          <w:noProof/>
        </w:rPr>
        <w:t xml:space="preserve"> </w:t>
      </w:r>
      <w:r w:rsidRPr="00927140">
        <w:rPr>
          <w:rFonts w:cs="Times New Roman"/>
          <w:noProof/>
        </w:rPr>
        <w:t>谢</w:t>
      </w:r>
      <w:r>
        <w:rPr>
          <w:noProof/>
        </w:rPr>
        <w:tab/>
      </w:r>
      <w:r>
        <w:rPr>
          <w:noProof/>
        </w:rPr>
        <w:fldChar w:fldCharType="begin"/>
      </w:r>
      <w:r>
        <w:rPr>
          <w:noProof/>
        </w:rPr>
        <w:instrText xml:space="preserve"> PAGEREF _Toc512758372 \h </w:instrText>
      </w:r>
      <w:r>
        <w:rPr>
          <w:noProof/>
        </w:rPr>
      </w:r>
      <w:r>
        <w:rPr>
          <w:noProof/>
        </w:rPr>
        <w:fldChar w:fldCharType="separate"/>
      </w:r>
      <w:r>
        <w:rPr>
          <w:noProof/>
        </w:rPr>
        <w:t>53</w:t>
      </w:r>
      <w:r>
        <w:rPr>
          <w:noProof/>
        </w:rPr>
        <w:fldChar w:fldCharType="end"/>
      </w:r>
    </w:p>
    <w:p w14:paraId="704DAD13" w14:textId="4D22E952" w:rsidR="000E2E96" w:rsidRPr="00462E06" w:rsidRDefault="000E2E96" w:rsidP="00342FA7">
      <w:pPr>
        <w:ind w:firstLine="480"/>
        <w:rPr>
          <w:rFonts w:cs="Times New Roman"/>
          <w:szCs w:val="24"/>
        </w:rPr>
        <w:sectPr w:rsidR="000E2E96" w:rsidRPr="00462E06" w:rsidSect="000E2E96">
          <w:pgSz w:w="11906" w:h="16838" w:code="9"/>
          <w:pgMar w:top="1440" w:right="1418" w:bottom="1440" w:left="1418" w:header="851" w:footer="992" w:gutter="0"/>
          <w:pgNumType w:fmt="upperRoman"/>
          <w:cols w:space="425"/>
          <w:titlePg/>
          <w:docGrid w:type="lines" w:linePitch="326"/>
        </w:sectPr>
      </w:pPr>
      <w:r w:rsidRPr="00462E06">
        <w:rPr>
          <w:rFonts w:cs="Times New Roman"/>
          <w:szCs w:val="24"/>
        </w:rPr>
        <w:fldChar w:fldCharType="end"/>
      </w:r>
    </w:p>
    <w:p w14:paraId="6EF5A1D8" w14:textId="77777777" w:rsidR="009D3564" w:rsidRPr="00462E06" w:rsidRDefault="009D3564" w:rsidP="00096F66">
      <w:pPr>
        <w:spacing w:line="240" w:lineRule="auto"/>
        <w:ind w:firstLineChars="0" w:firstLine="0"/>
        <w:jc w:val="left"/>
        <w:rPr>
          <w:rFonts w:cs="Times New Roman"/>
          <w:szCs w:val="24"/>
        </w:rPr>
      </w:pPr>
    </w:p>
    <w:p w14:paraId="604EC3B1" w14:textId="6C7CC94C" w:rsidR="009D3564" w:rsidRPr="00462E06" w:rsidRDefault="009D3564" w:rsidP="00351887">
      <w:pPr>
        <w:pStyle w:val="a0"/>
      </w:pPr>
      <w:bookmarkStart w:id="12" w:name="_Ref512066148"/>
      <w:bookmarkStart w:id="13" w:name="_Toc512758317"/>
      <w:r w:rsidRPr="00462E06">
        <w:t>绪</w:t>
      </w:r>
      <w:r w:rsidRPr="00462E06">
        <w:t xml:space="preserve"> </w:t>
      </w:r>
      <w:r w:rsidRPr="00462E06">
        <w:t>论</w:t>
      </w:r>
      <w:bookmarkEnd w:id="12"/>
      <w:bookmarkEnd w:id="13"/>
    </w:p>
    <w:p w14:paraId="48B6509D" w14:textId="77777777" w:rsidR="009D3564" w:rsidRPr="00462E06" w:rsidRDefault="009D3564" w:rsidP="00197E3F">
      <w:pPr>
        <w:spacing w:line="240" w:lineRule="auto"/>
        <w:ind w:firstLineChars="0" w:firstLine="0"/>
        <w:jc w:val="left"/>
        <w:rPr>
          <w:rFonts w:cs="Times New Roman" w:hint="eastAsia"/>
          <w:szCs w:val="24"/>
        </w:rPr>
      </w:pPr>
    </w:p>
    <w:p w14:paraId="153F85C8" w14:textId="241C9589" w:rsidR="000B61AE" w:rsidRPr="00462E06" w:rsidRDefault="00A41420" w:rsidP="0083012F">
      <w:pPr>
        <w:pStyle w:val="1"/>
        <w:spacing w:before="163"/>
      </w:pPr>
      <w:bookmarkStart w:id="14" w:name="_Toc512758318"/>
      <w:r w:rsidRPr="00462E06">
        <w:t>研究背景与意义</w:t>
      </w:r>
      <w:bookmarkEnd w:id="14"/>
    </w:p>
    <w:p w14:paraId="40FC0EF7" w14:textId="7975DC57" w:rsidR="007A43B2" w:rsidRPr="00462E06" w:rsidRDefault="00301727" w:rsidP="007257E6">
      <w:pPr>
        <w:ind w:firstLine="480"/>
        <w:rPr>
          <w:rFonts w:cs="Times New Roman"/>
          <w:shd w:val="clear" w:color="auto" w:fill="FFFFFF"/>
        </w:rPr>
      </w:pPr>
      <w:r w:rsidRPr="00462E06">
        <w:rPr>
          <w:rFonts w:cs="Times New Roman"/>
          <w:noProof/>
          <w:szCs w:val="24"/>
        </w:rPr>
        <w:drawing>
          <wp:anchor distT="0" distB="0" distL="114300" distR="114300" simplePos="0" relativeHeight="251496448" behindDoc="0" locked="0" layoutInCell="1" allowOverlap="1" wp14:anchorId="19EFEED7" wp14:editId="5F0417F3">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0645C7">
        <w:rPr>
          <w:rFonts w:cs="Times New Roman" w:hint="eastAsia"/>
          <w:shd w:val="clear" w:color="auto" w:fill="FFFFFF"/>
        </w:rPr>
        <w:t>十字路口作为城市道路系统的重要组成</w:t>
      </w:r>
      <w:r w:rsidR="00525D5B">
        <w:rPr>
          <w:rFonts w:cs="Times New Roman" w:hint="eastAsia"/>
          <w:shd w:val="clear" w:color="auto" w:fill="FFFFFF"/>
        </w:rPr>
        <w:t>成分</w:t>
      </w:r>
      <w:r w:rsidR="000645C7" w:rsidRPr="000645C7">
        <w:rPr>
          <w:rFonts w:cs="Times New Roman" w:hint="eastAsia"/>
          <w:shd w:val="clear" w:color="auto" w:fill="FFFFFF"/>
        </w:rPr>
        <w:t>，汇集了各个方向的交通</w:t>
      </w:r>
      <w:r w:rsidR="00333FA7">
        <w:rPr>
          <w:rFonts w:cs="Times New Roman" w:hint="eastAsia"/>
          <w:shd w:val="clear" w:color="auto" w:fill="FFFFFF"/>
        </w:rPr>
        <w:t>因此</w:t>
      </w:r>
      <w:r w:rsidR="000645C7" w:rsidRPr="000645C7">
        <w:rPr>
          <w:rFonts w:cs="Times New Roman" w:hint="eastAsia"/>
          <w:shd w:val="clear" w:color="auto" w:fill="FFFFFF"/>
        </w:rPr>
        <w:t>在道路交通系统中属于核心地位。</w:t>
      </w:r>
      <w:r w:rsidR="00601A72">
        <w:rPr>
          <w:rFonts w:cs="Times New Roman" w:hint="eastAsia"/>
          <w:shd w:val="clear" w:color="auto" w:fill="FFFFFF"/>
        </w:rPr>
        <w:t>十字</w:t>
      </w:r>
      <w:r w:rsidR="007A43B2" w:rsidRPr="00462E06">
        <w:rPr>
          <w:rFonts w:cs="Times New Roman"/>
          <w:shd w:val="clear" w:color="auto" w:fill="FFFFFF"/>
        </w:rPr>
        <w:t>路口存在多</w:t>
      </w:r>
      <w:r w:rsidR="001976FF">
        <w:rPr>
          <w:rFonts w:cs="Times New Roman" w:hint="eastAsia"/>
          <w:shd w:val="clear" w:color="auto" w:fill="FFFFFF"/>
        </w:rPr>
        <w:t>个</w:t>
      </w:r>
      <w:r w:rsidR="007A43B2" w:rsidRPr="00462E06">
        <w:rPr>
          <w:rFonts w:cs="Times New Roman"/>
          <w:shd w:val="clear" w:color="auto" w:fill="FFFFFF"/>
        </w:rPr>
        <w:t>冲突点（如</w:t>
      </w:r>
      <w:r w:rsidR="007257E6" w:rsidRPr="00462E06">
        <w:rPr>
          <w:rFonts w:cs="Times New Roman"/>
          <w:shd w:val="clear" w:color="auto" w:fill="FFFFFF"/>
        </w:rPr>
        <w:fldChar w:fldCharType="begin"/>
      </w:r>
      <w:r w:rsidR="007257E6" w:rsidRPr="00462E06">
        <w:rPr>
          <w:rFonts w:cs="Times New Roman"/>
          <w:shd w:val="clear" w:color="auto" w:fill="FFFFFF"/>
        </w:rPr>
        <w:instrText xml:space="preserve"> REF _Ref512255244 \r \h  \* MERGEFORMAT </w:instrText>
      </w:r>
      <w:r w:rsidR="007257E6" w:rsidRPr="00462E06">
        <w:rPr>
          <w:rFonts w:cs="Times New Roman"/>
          <w:shd w:val="clear" w:color="auto" w:fill="FFFFFF"/>
        </w:rPr>
      </w:r>
      <w:r w:rsidR="007257E6" w:rsidRPr="00462E06">
        <w:rPr>
          <w:rFonts w:cs="Times New Roman"/>
          <w:shd w:val="clear" w:color="auto" w:fill="FFFFFF"/>
        </w:rPr>
        <w:fldChar w:fldCharType="separate"/>
      </w:r>
      <w:r w:rsidR="00AC64B7" w:rsidRPr="00462E06">
        <w:rPr>
          <w:rFonts w:cs="Times New Roman"/>
          <w:shd w:val="clear" w:color="auto" w:fill="FFFFFF"/>
        </w:rPr>
        <w:t>图</w:t>
      </w:r>
      <w:r w:rsidR="00AC64B7" w:rsidRPr="00462E06">
        <w:rPr>
          <w:rFonts w:cs="Times New Roman"/>
          <w:shd w:val="clear" w:color="auto" w:fill="FFFFFF"/>
        </w:rPr>
        <w:t>1-1</w:t>
      </w:r>
      <w:r w:rsidR="007257E6" w:rsidRPr="00462E06">
        <w:rPr>
          <w:rFonts w:cs="Times New Roman"/>
          <w:shd w:val="clear" w:color="auto" w:fill="FFFFFF"/>
        </w:rPr>
        <w:fldChar w:fldCharType="end"/>
      </w:r>
      <w:r w:rsidR="007A43B2" w:rsidRPr="00462E06">
        <w:rPr>
          <w:rFonts w:cs="Times New Roman"/>
          <w:shd w:val="clear" w:color="auto" w:fill="FFFFFF"/>
        </w:rPr>
        <w:t>）</w:t>
      </w:r>
      <w:r w:rsidR="00FF2111" w:rsidRPr="00462E06">
        <w:rPr>
          <w:rFonts w:cs="Times New Roman"/>
          <w:shd w:val="clear" w:color="auto" w:fill="FFFFFF"/>
        </w:rPr>
        <w:t>，</w:t>
      </w:r>
      <w:r w:rsidR="00D00098">
        <w:rPr>
          <w:rFonts w:cs="Times New Roman" w:hint="eastAsia"/>
          <w:shd w:val="clear" w:color="auto" w:fill="FFFFFF"/>
        </w:rPr>
        <w:t>汽车</w:t>
      </w:r>
      <w:r w:rsidR="00BC010E" w:rsidRPr="00462E06">
        <w:rPr>
          <w:rFonts w:cs="Times New Roman"/>
          <w:shd w:val="clear" w:color="auto" w:fill="FFFFFF"/>
        </w:rPr>
        <w:t>与</w:t>
      </w:r>
      <w:r w:rsidR="007E2B4F" w:rsidRPr="00462E06">
        <w:rPr>
          <w:rFonts w:cs="Times New Roman"/>
          <w:shd w:val="clear" w:color="auto" w:fill="FFFFFF"/>
        </w:rPr>
        <w:t>行人</w:t>
      </w:r>
      <w:r w:rsidR="007A43B2" w:rsidRPr="00462E06">
        <w:rPr>
          <w:rFonts w:cs="Times New Roman"/>
          <w:shd w:val="clear" w:color="auto" w:fill="FFFFFF"/>
        </w:rPr>
        <w:t>之间</w:t>
      </w:r>
      <w:r w:rsidR="00014994">
        <w:rPr>
          <w:rFonts w:cs="Times New Roman" w:hint="eastAsia"/>
          <w:shd w:val="clear" w:color="auto" w:fill="FFFFFF"/>
        </w:rPr>
        <w:t>、</w:t>
      </w:r>
      <w:r w:rsidR="00D00098">
        <w:rPr>
          <w:rFonts w:cs="Times New Roman" w:hint="eastAsia"/>
          <w:shd w:val="clear" w:color="auto" w:fill="FFFFFF"/>
        </w:rPr>
        <w:t>汽车与汽车</w:t>
      </w:r>
      <w:r w:rsidR="007A43B2" w:rsidRPr="00462E06">
        <w:rPr>
          <w:rFonts w:cs="Times New Roman"/>
          <w:shd w:val="clear" w:color="auto" w:fill="FFFFFF"/>
        </w:rPr>
        <w:t>或</w:t>
      </w:r>
      <w:r w:rsidR="00D00098">
        <w:rPr>
          <w:rFonts w:cs="Times New Roman" w:hint="eastAsia"/>
          <w:shd w:val="clear" w:color="auto" w:fill="FFFFFF"/>
        </w:rPr>
        <w:t>单车等</w:t>
      </w:r>
      <w:r w:rsidR="007E2B4F" w:rsidRPr="00462E06">
        <w:rPr>
          <w:rFonts w:cs="Times New Roman"/>
          <w:shd w:val="clear" w:color="auto" w:fill="FFFFFF"/>
        </w:rPr>
        <w:t>非机动车</w:t>
      </w:r>
      <w:r w:rsidR="007A43B2" w:rsidRPr="00462E06">
        <w:rPr>
          <w:rFonts w:cs="Times New Roman"/>
          <w:shd w:val="clear" w:color="auto" w:fill="FFFFFF"/>
        </w:rPr>
        <w:t>之间</w:t>
      </w:r>
      <w:r w:rsidR="00D00098">
        <w:rPr>
          <w:rFonts w:cs="Times New Roman" w:hint="eastAsia"/>
          <w:shd w:val="clear" w:color="auto" w:fill="FFFFFF"/>
        </w:rPr>
        <w:t>存在</w:t>
      </w:r>
      <w:r w:rsidR="00A0628D">
        <w:rPr>
          <w:rFonts w:cs="Times New Roman" w:hint="eastAsia"/>
          <w:shd w:val="clear" w:color="auto" w:fill="FFFFFF"/>
        </w:rPr>
        <w:t>着</w:t>
      </w:r>
      <w:r w:rsidR="00681F96">
        <w:rPr>
          <w:rFonts w:cs="Times New Roman" w:hint="eastAsia"/>
          <w:shd w:val="clear" w:color="auto" w:fill="FFFFFF"/>
        </w:rPr>
        <w:t>严重的影响</w:t>
      </w:r>
      <w:r w:rsidR="00FD7F59" w:rsidRPr="00462E06">
        <w:rPr>
          <w:rFonts w:cs="Times New Roman"/>
          <w:shd w:val="clear" w:color="auto" w:fill="FFFFFF"/>
        </w:rPr>
        <w:t>，</w:t>
      </w:r>
      <w:r w:rsidR="007A43B2" w:rsidRPr="00462E06">
        <w:rPr>
          <w:rFonts w:cs="Times New Roman"/>
          <w:shd w:val="clear" w:color="auto" w:fill="FFFFFF"/>
        </w:rPr>
        <w:t>因此</w:t>
      </w:r>
      <w:r w:rsidR="00FD7F59" w:rsidRPr="00462E06">
        <w:rPr>
          <w:rFonts w:cs="Times New Roman"/>
          <w:shd w:val="clear" w:color="auto" w:fill="FFFFFF"/>
        </w:rPr>
        <w:t>，</w:t>
      </w:r>
      <w:r w:rsidR="00F6788E" w:rsidRPr="00462E06">
        <w:rPr>
          <w:rFonts w:cs="Times New Roman"/>
          <w:shd w:val="clear" w:color="auto" w:fill="FFFFFF"/>
        </w:rPr>
        <w:t>十字</w:t>
      </w:r>
      <w:r w:rsidR="007A43B2" w:rsidRPr="00462E06">
        <w:rPr>
          <w:rFonts w:cs="Times New Roman"/>
          <w:shd w:val="clear" w:color="auto" w:fill="FFFFFF"/>
        </w:rPr>
        <w:t>路口</w:t>
      </w:r>
      <w:r w:rsidR="003D0F17" w:rsidRPr="00462E06">
        <w:rPr>
          <w:rFonts w:cs="Times New Roman"/>
          <w:shd w:val="clear" w:color="auto" w:fill="FFFFFF"/>
        </w:rPr>
        <w:t>以</w:t>
      </w:r>
      <w:r w:rsidR="007A43B2" w:rsidRPr="00462E06">
        <w:rPr>
          <w:rFonts w:cs="Times New Roman"/>
          <w:shd w:val="clear" w:color="auto" w:fill="FFFFFF"/>
        </w:rPr>
        <w:t>及其附近</w:t>
      </w:r>
      <w:r w:rsidR="00DB21AD" w:rsidRPr="00462E06">
        <w:rPr>
          <w:rFonts w:cs="Times New Roman"/>
          <w:shd w:val="clear" w:color="auto" w:fill="FFFFFF"/>
        </w:rPr>
        <w:t>区域</w:t>
      </w:r>
      <w:r w:rsidR="004200E0">
        <w:rPr>
          <w:rFonts w:cs="Times New Roman" w:hint="eastAsia"/>
          <w:shd w:val="clear" w:color="auto" w:fill="FFFFFF"/>
        </w:rPr>
        <w:t>的</w:t>
      </w:r>
      <w:r w:rsidR="007A43B2" w:rsidRPr="00462E06">
        <w:rPr>
          <w:rFonts w:cs="Times New Roman"/>
          <w:shd w:val="clear" w:color="auto" w:fill="FFFFFF"/>
        </w:rPr>
        <w:t>交通事故的</w:t>
      </w:r>
      <w:r w:rsidR="004200E0">
        <w:rPr>
          <w:rFonts w:cs="Times New Roman" w:hint="eastAsia"/>
          <w:shd w:val="clear" w:color="auto" w:fill="FFFFFF"/>
        </w:rPr>
        <w:t>发生率较高</w:t>
      </w:r>
      <w:r w:rsidR="007A43B2" w:rsidRPr="00462E06">
        <w:rPr>
          <w:rFonts w:cs="Times New Roman"/>
          <w:shd w:val="clear" w:color="auto" w:fill="FFFFFF"/>
        </w:rPr>
        <w:t>。预防和</w:t>
      </w:r>
      <w:r w:rsidR="00DF6853" w:rsidRPr="00462E06">
        <w:rPr>
          <w:rFonts w:cs="Times New Roman"/>
          <w:shd w:val="clear" w:color="auto" w:fill="FFFFFF"/>
        </w:rPr>
        <w:t>管控</w:t>
      </w:r>
      <w:r w:rsidR="00395D9C" w:rsidRPr="00462E06">
        <w:rPr>
          <w:rFonts w:cs="Times New Roman"/>
          <w:shd w:val="clear" w:color="auto" w:fill="FFFFFF"/>
        </w:rPr>
        <w:t>十字</w:t>
      </w:r>
      <w:r w:rsidR="007A43B2" w:rsidRPr="00462E06">
        <w:rPr>
          <w:rFonts w:cs="Times New Roman"/>
          <w:shd w:val="clear" w:color="auto" w:fill="FFFFFF"/>
        </w:rPr>
        <w:t>路口事故</w:t>
      </w:r>
      <w:r w:rsidR="00D00098">
        <w:rPr>
          <w:rFonts w:cs="Times New Roman" w:hint="eastAsia"/>
          <w:shd w:val="clear" w:color="auto" w:fill="FFFFFF"/>
        </w:rPr>
        <w:t>，</w:t>
      </w:r>
      <w:r w:rsidR="007A43B2" w:rsidRPr="00462E06">
        <w:rPr>
          <w:rFonts w:cs="Times New Roman"/>
          <w:shd w:val="clear" w:color="auto" w:fill="FFFFFF"/>
        </w:rPr>
        <w:t>提高</w:t>
      </w:r>
      <w:r w:rsidR="00EB6DF7" w:rsidRPr="00462E06">
        <w:rPr>
          <w:rFonts w:cs="Times New Roman"/>
          <w:shd w:val="clear" w:color="auto" w:fill="FFFFFF"/>
        </w:rPr>
        <w:t>城市</w:t>
      </w:r>
      <w:r w:rsidR="007A43B2" w:rsidRPr="00462E06">
        <w:rPr>
          <w:rFonts w:cs="Times New Roman"/>
          <w:shd w:val="clear" w:color="auto" w:fill="FFFFFF"/>
        </w:rPr>
        <w:t>道路的安全</w:t>
      </w:r>
      <w:r w:rsidR="00EB6DF7" w:rsidRPr="00462E06">
        <w:rPr>
          <w:rFonts w:cs="Times New Roman"/>
          <w:shd w:val="clear" w:color="auto" w:fill="FFFFFF"/>
        </w:rPr>
        <w:t>性和</w:t>
      </w:r>
      <w:r w:rsidR="007A43B2" w:rsidRPr="00462E06">
        <w:rPr>
          <w:rFonts w:cs="Times New Roman"/>
          <w:shd w:val="clear" w:color="auto" w:fill="FFFFFF"/>
        </w:rPr>
        <w:t>通畅</w:t>
      </w:r>
      <w:r w:rsidR="00EB6DF7" w:rsidRPr="00462E06">
        <w:rPr>
          <w:rFonts w:cs="Times New Roman"/>
          <w:shd w:val="clear" w:color="auto" w:fill="FFFFFF"/>
        </w:rPr>
        <w:t>性</w:t>
      </w:r>
      <w:r w:rsidR="00FD7F59" w:rsidRPr="00462E06">
        <w:rPr>
          <w:rFonts w:cs="Times New Roman"/>
          <w:shd w:val="clear" w:color="auto" w:fill="FFFFFF"/>
        </w:rPr>
        <w:t>，</w:t>
      </w:r>
      <w:r w:rsidR="007A43B2" w:rsidRPr="00462E06">
        <w:rPr>
          <w:rFonts w:cs="Times New Roman"/>
          <w:shd w:val="clear" w:color="auto" w:fill="FFFFFF"/>
        </w:rPr>
        <w:t>已成为道路交通研究不可缺失的主题。</w:t>
      </w:r>
      <w:r w:rsidR="00B06089" w:rsidRPr="00462E06">
        <w:rPr>
          <w:rFonts w:cs="Times New Roman"/>
          <w:shd w:val="clear" w:color="auto" w:fill="FFFFFF"/>
        </w:rPr>
        <w:t>若能提前预测驾驶意图，可有利于减少十字路口事故发生率。</w:t>
      </w:r>
    </w:p>
    <w:p w14:paraId="20D6F43F" w14:textId="77777777" w:rsidR="003447E5" w:rsidRPr="00462E06"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62E06">
        <w:rPr>
          <w:rFonts w:cs="Times New Roman"/>
          <w:shd w:val="clear" w:color="auto" w:fill="FFFFFF"/>
        </w:rPr>
        <w:t>交叉口高峰小时冲突类型及分布</w:t>
      </w:r>
      <w:bookmarkEnd w:id="15"/>
    </w:p>
    <w:p w14:paraId="7164D88B" w14:textId="447ECA4A" w:rsidR="003447E5" w:rsidRPr="00462E06" w:rsidRDefault="003447E5" w:rsidP="003447E5">
      <w:pPr>
        <w:ind w:firstLine="480"/>
        <w:rPr>
          <w:rStyle w:val="fontstyle01"/>
          <w:rFonts w:ascii="Times New Roman" w:hAnsi="Times New Roman" w:cs="Times New Roman" w:hint="default"/>
        </w:rPr>
      </w:pPr>
      <w:r w:rsidRPr="00462E06">
        <w:rPr>
          <w:rStyle w:val="fontstyle01"/>
          <w:rFonts w:ascii="Times New Roman" w:hAnsi="Times New Roman" w:cs="Times New Roman" w:hint="default"/>
        </w:rPr>
        <w:t>驾驶员的</w:t>
      </w:r>
      <w:r w:rsidR="00FD31BB">
        <w:rPr>
          <w:rStyle w:val="fontstyle01"/>
          <w:rFonts w:ascii="Times New Roman" w:hAnsi="Times New Roman" w:cs="Times New Roman" w:hint="default"/>
        </w:rPr>
        <w:t>动态</w:t>
      </w:r>
      <w:r w:rsidRPr="00462E06">
        <w:rPr>
          <w:rStyle w:val="fontstyle01"/>
          <w:rFonts w:ascii="Times New Roman" w:hAnsi="Times New Roman" w:cs="Times New Roman" w:hint="default"/>
        </w:rPr>
        <w:t>视觉</w:t>
      </w:r>
      <w:r w:rsidR="00D5077E">
        <w:rPr>
          <w:rStyle w:val="fontstyle01"/>
          <w:rFonts w:ascii="Times New Roman" w:hAnsi="Times New Roman" w:cs="Times New Roman" w:hint="default"/>
        </w:rPr>
        <w:t>搜索</w:t>
      </w:r>
      <w:r w:rsidRPr="00462E06">
        <w:rPr>
          <w:rStyle w:val="fontstyle01"/>
          <w:rFonts w:ascii="Times New Roman" w:hAnsi="Times New Roman" w:cs="Times New Roman" w:hint="default"/>
        </w:rPr>
        <w:t>系统</w:t>
      </w:r>
      <w:r w:rsidR="00D5077E">
        <w:rPr>
          <w:rStyle w:val="fontstyle01"/>
          <w:rFonts w:ascii="Times New Roman" w:hAnsi="Times New Roman" w:cs="Times New Roman" w:hint="default"/>
        </w:rPr>
        <w:t>是其</w:t>
      </w:r>
      <w:r w:rsidR="00C92CC0">
        <w:rPr>
          <w:rStyle w:val="fontstyle01"/>
          <w:rFonts w:ascii="Times New Roman" w:hAnsi="Times New Roman" w:cs="Times New Roman" w:hint="default"/>
        </w:rPr>
        <w:t>在驾驶过程中</w:t>
      </w:r>
      <w:r w:rsidR="00D5077E">
        <w:rPr>
          <w:rStyle w:val="fontstyle01"/>
          <w:rFonts w:ascii="Times New Roman" w:hAnsi="Times New Roman" w:cs="Times New Roman" w:hint="default"/>
        </w:rPr>
        <w:t>获取外界信息的重要渠道</w:t>
      </w:r>
      <w:r w:rsidR="009C57F3">
        <w:rPr>
          <w:rStyle w:val="fontstyle01"/>
          <w:rFonts w:ascii="Times New Roman" w:hAnsi="Times New Roman" w:cs="Times New Roman" w:hint="default"/>
        </w:rPr>
        <w:t>之一</w:t>
      </w:r>
      <w:r w:rsidR="00D5077E">
        <w:rPr>
          <w:rStyle w:val="fontstyle01"/>
          <w:rFonts w:ascii="Times New Roman" w:hAnsi="Times New Roman" w:cs="Times New Roman" w:hint="default"/>
        </w:rPr>
        <w:t>，</w:t>
      </w:r>
      <w:r w:rsidR="0096357D">
        <w:rPr>
          <w:rStyle w:val="fontstyle01"/>
          <w:rFonts w:ascii="Times New Roman" w:hAnsi="Times New Roman" w:cs="Times New Roman" w:hint="default"/>
        </w:rPr>
        <w:t>因此</w:t>
      </w:r>
      <w:r w:rsidR="0019427A">
        <w:rPr>
          <w:rStyle w:val="fontstyle01"/>
          <w:rFonts w:ascii="Times New Roman" w:hAnsi="Times New Roman" w:cs="Times New Roman" w:hint="default"/>
        </w:rPr>
        <w:t>起到</w:t>
      </w:r>
      <w:r w:rsidR="00EB7EAB">
        <w:rPr>
          <w:rStyle w:val="fontstyle01"/>
          <w:rFonts w:ascii="Times New Roman" w:hAnsi="Times New Roman" w:cs="Times New Roman" w:hint="default"/>
        </w:rPr>
        <w:t>极其</w:t>
      </w:r>
      <w:r w:rsidRPr="00462E06">
        <w:rPr>
          <w:rStyle w:val="fontstyle01"/>
          <w:rFonts w:ascii="Times New Roman" w:hAnsi="Times New Roman" w:cs="Times New Roman" w:hint="default"/>
        </w:rPr>
        <w:t>重要的作用，而驾驶人的视觉特性</w:t>
      </w:r>
      <w:r w:rsidR="00B10E1C">
        <w:rPr>
          <w:rStyle w:val="fontstyle01"/>
          <w:rFonts w:ascii="Times New Roman" w:hAnsi="Times New Roman" w:cs="Times New Roman" w:hint="default"/>
        </w:rPr>
        <w:t>和</w:t>
      </w:r>
      <w:r w:rsidR="00DB2280">
        <w:rPr>
          <w:rStyle w:val="fontstyle01"/>
          <w:rFonts w:ascii="Times New Roman" w:hAnsi="Times New Roman" w:cs="Times New Roman" w:hint="default"/>
        </w:rPr>
        <w:t>其内在的</w:t>
      </w:r>
      <w:r w:rsidRPr="00462E06">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62E06">
        <w:rPr>
          <w:rStyle w:val="fontstyle01"/>
          <w:rFonts w:ascii="Times New Roman" w:hAnsi="Times New Roman" w:cs="Times New Roman" w:hint="default"/>
        </w:rPr>
        <w:t>进而可以降低十字路口的伤亡率</w:t>
      </w:r>
      <w:r w:rsidRPr="00462E06">
        <w:rPr>
          <w:rStyle w:val="fontstyle01"/>
          <w:rFonts w:ascii="Times New Roman" w:hAnsi="Times New Roman" w:cs="Times New Roman" w:hint="default"/>
        </w:rPr>
        <w:t>。</w:t>
      </w:r>
    </w:p>
    <w:p w14:paraId="44D44D86" w14:textId="77777777" w:rsidR="001E5001" w:rsidRPr="00462E06" w:rsidRDefault="001E5001" w:rsidP="007A43B2">
      <w:pPr>
        <w:ind w:firstLine="480"/>
        <w:rPr>
          <w:rFonts w:cs="Times New Roman"/>
          <w:shd w:val="clear" w:color="auto" w:fill="FFFFFF"/>
        </w:rPr>
      </w:pPr>
    </w:p>
    <w:p w14:paraId="1FAEDF6E" w14:textId="019C097E" w:rsidR="002658EC" w:rsidRPr="00462E06" w:rsidRDefault="002658EC" w:rsidP="00D85B7B">
      <w:pPr>
        <w:pStyle w:val="1"/>
        <w:spacing w:before="163"/>
      </w:pPr>
      <w:bookmarkStart w:id="16" w:name="_Toc512758319"/>
      <w:r w:rsidRPr="00462E06">
        <w:t>国内外研究现状</w:t>
      </w:r>
      <w:bookmarkEnd w:id="16"/>
    </w:p>
    <w:p w14:paraId="12BE38F5" w14:textId="769EF2CE" w:rsidR="002658EC" w:rsidRPr="00462E06" w:rsidRDefault="002658EC" w:rsidP="0087632A">
      <w:pPr>
        <w:pStyle w:val="2"/>
        <w:spacing w:before="163"/>
      </w:pPr>
      <w:bookmarkStart w:id="17" w:name="_Toc512758320"/>
      <w:r w:rsidRPr="00462E06">
        <w:t>国内研究现状</w:t>
      </w:r>
      <w:bookmarkEnd w:id="17"/>
    </w:p>
    <w:p w14:paraId="269BD91C" w14:textId="7F7D2D30" w:rsidR="00CC47F5" w:rsidRPr="00462E06" w:rsidRDefault="00B06AFF" w:rsidP="006747B6">
      <w:pPr>
        <w:ind w:firstLine="480"/>
        <w:rPr>
          <w:rFonts w:cs="Times New Roman"/>
          <w:shd w:val="clear" w:color="auto" w:fill="FFFFFF"/>
        </w:rPr>
      </w:pPr>
      <w:r w:rsidRPr="00462E06">
        <w:rPr>
          <w:rFonts w:cs="Times New Roman"/>
          <w:shd w:val="clear" w:color="auto" w:fill="FFFFFF"/>
        </w:rPr>
        <w:t>我国经济发展较西方国家起步较晚，汽车产业更是滞后于西方发达国家，因而对汽车技术的相关研究也比国外落后</w:t>
      </w:r>
      <w:r w:rsidR="00363CE5" w:rsidRPr="00462E06">
        <w:rPr>
          <w:rFonts w:cs="Times New Roman"/>
          <w:shd w:val="clear" w:color="auto" w:fill="FFFFFF"/>
        </w:rPr>
        <w:t>，</w:t>
      </w:r>
      <w:r w:rsidR="00104E6D" w:rsidRPr="00462E06">
        <w:rPr>
          <w:rFonts w:cs="Times New Roman"/>
          <w:shd w:val="clear" w:color="auto" w:fill="FFFFFF"/>
        </w:rPr>
        <w:t>在</w:t>
      </w:r>
      <w:r w:rsidR="00363CE5" w:rsidRPr="00462E06">
        <w:rPr>
          <w:rFonts w:cs="Times New Roman"/>
          <w:shd w:val="clear" w:color="auto" w:fill="FFFFFF"/>
        </w:rPr>
        <w:t>驾驶员</w:t>
      </w:r>
      <w:r w:rsidR="00646F3C">
        <w:rPr>
          <w:rFonts w:cs="Times New Roman" w:hint="eastAsia"/>
          <w:shd w:val="clear" w:color="auto" w:fill="FFFFFF"/>
        </w:rPr>
        <w:t>动态</w:t>
      </w:r>
      <w:r w:rsidR="00363CE5" w:rsidRPr="00462E06">
        <w:rPr>
          <w:rFonts w:cs="Times New Roman"/>
          <w:shd w:val="clear" w:color="auto" w:fill="FFFFFF"/>
        </w:rPr>
        <w:t>视觉</w:t>
      </w:r>
      <w:r w:rsidR="00646F3C">
        <w:rPr>
          <w:rFonts w:cs="Times New Roman" w:hint="eastAsia"/>
          <w:shd w:val="clear" w:color="auto" w:fill="FFFFFF"/>
        </w:rPr>
        <w:t>搜索</w:t>
      </w:r>
      <w:r w:rsidR="00363CE5" w:rsidRPr="00462E06">
        <w:rPr>
          <w:rFonts w:cs="Times New Roman"/>
          <w:shd w:val="clear" w:color="auto" w:fill="FFFFFF"/>
        </w:rPr>
        <w:t>特性方面的</w:t>
      </w:r>
      <w:r w:rsidR="003834A1">
        <w:rPr>
          <w:rFonts w:cs="Times New Roman" w:hint="eastAsia"/>
          <w:shd w:val="clear" w:color="auto" w:fill="FFFFFF"/>
        </w:rPr>
        <w:t>相关</w:t>
      </w:r>
      <w:r w:rsidR="00363CE5" w:rsidRPr="00462E06">
        <w:rPr>
          <w:rFonts w:cs="Times New Roman"/>
          <w:shd w:val="clear" w:color="auto" w:fill="FFFFFF"/>
        </w:rPr>
        <w:t>应用</w:t>
      </w:r>
      <w:r w:rsidR="00203C9B" w:rsidRPr="00462E06">
        <w:rPr>
          <w:rFonts w:cs="Times New Roman"/>
          <w:shd w:val="clear" w:color="auto" w:fill="FFFFFF"/>
        </w:rPr>
        <w:t>比国外少</w:t>
      </w:r>
      <w:r w:rsidRPr="00462E06">
        <w:rPr>
          <w:rFonts w:cs="Times New Roman"/>
          <w:shd w:val="clear" w:color="auto" w:fill="FFFFFF"/>
        </w:rPr>
        <w:t>。</w:t>
      </w:r>
      <w:r w:rsidRPr="00462E06">
        <w:rPr>
          <w:rFonts w:cs="Times New Roman"/>
          <w:shd w:val="clear" w:color="auto" w:fill="FFFFFF"/>
        </w:rPr>
        <w:lastRenderedPageBreak/>
        <w:t>但近些年来，</w:t>
      </w:r>
      <w:r w:rsidR="002E1FA2" w:rsidRPr="00462E06">
        <w:rPr>
          <w:rFonts w:cs="Times New Roman"/>
          <w:shd w:val="clear" w:color="auto" w:fill="FFFFFF"/>
        </w:rPr>
        <w:t>有</w:t>
      </w:r>
      <w:r w:rsidRPr="00462E06">
        <w:rPr>
          <w:rFonts w:cs="Times New Roman"/>
          <w:shd w:val="clear" w:color="auto" w:fill="FFFFFF"/>
        </w:rPr>
        <w:t>研究人员在这方面也做出了不少贡献，对驾驶员的驾驶行为及意图方面的研究也在不断进行中。</w:t>
      </w:r>
    </w:p>
    <w:p w14:paraId="2395FB14" w14:textId="6DD70F32" w:rsidR="00940C94" w:rsidRPr="00462E06" w:rsidRDefault="00940C94" w:rsidP="005F5640">
      <w:pPr>
        <w:ind w:firstLine="480"/>
        <w:rPr>
          <w:rFonts w:cs="Times New Roman" w:hint="eastAsia"/>
        </w:rPr>
      </w:pPr>
      <w:r>
        <w:rPr>
          <w:rFonts w:cs="Times New Roman" w:hint="eastAsia"/>
        </w:rPr>
        <w:t>长安大学的马勇等人</w:t>
      </w:r>
      <w:r w:rsidR="00456866" w:rsidRPr="00462E06">
        <w:rPr>
          <w:rFonts w:cs="Times New Roman"/>
          <w:vertAlign w:val="superscript"/>
        </w:rPr>
        <w:fldChar w:fldCharType="begin"/>
      </w:r>
      <w:r w:rsidR="00456866" w:rsidRPr="00462E06">
        <w:rPr>
          <w:rFonts w:cs="Times New Roman"/>
          <w:vertAlign w:val="superscript"/>
        </w:rPr>
        <w:instrText xml:space="preserve"> REF _Ref512434094 \r \h  \* MERGEFORMAT </w:instrText>
      </w:r>
      <w:r w:rsidR="00456866" w:rsidRPr="00462E06">
        <w:rPr>
          <w:rFonts w:cs="Times New Roman"/>
          <w:vertAlign w:val="superscript"/>
        </w:rPr>
      </w:r>
      <w:r w:rsidR="00456866" w:rsidRPr="00462E06">
        <w:rPr>
          <w:rFonts w:cs="Times New Roman"/>
          <w:vertAlign w:val="superscript"/>
        </w:rPr>
        <w:fldChar w:fldCharType="separate"/>
      </w:r>
      <w:r w:rsidR="00456866" w:rsidRPr="00462E06">
        <w:rPr>
          <w:rFonts w:cs="Times New Roman"/>
          <w:vertAlign w:val="superscript"/>
        </w:rPr>
        <w:t>[1]</w:t>
      </w:r>
      <w:r w:rsidR="00456866" w:rsidRPr="00462E06">
        <w:rPr>
          <w:rFonts w:cs="Times New Roman"/>
          <w:vertAlign w:val="superscript"/>
        </w:rPr>
        <w:fldChar w:fldCharType="end"/>
      </w:r>
      <w:r>
        <w:rPr>
          <w:rFonts w:cs="Times New Roman" w:hint="eastAsia"/>
        </w:rPr>
        <w:t>对汽车的行驶速度</w:t>
      </w:r>
      <w:r w:rsidR="00E06649">
        <w:rPr>
          <w:rFonts w:cs="Times New Roman" w:hint="eastAsia"/>
        </w:rPr>
        <w:t>和</w:t>
      </w:r>
      <w:r w:rsidR="0045686B">
        <w:rPr>
          <w:rFonts w:cs="Times New Roman" w:hint="eastAsia"/>
        </w:rPr>
        <w:t>路标指示牌的高度进行了研究，并探讨了</w:t>
      </w:r>
      <w:r w:rsidR="005A5EC6">
        <w:rPr>
          <w:rFonts w:cs="Times New Roman" w:hint="eastAsia"/>
        </w:rPr>
        <w:t>驾驶过程中</w:t>
      </w:r>
      <w:r w:rsidR="00C753D6">
        <w:rPr>
          <w:rFonts w:cs="Times New Roman" w:hint="eastAsia"/>
        </w:rPr>
        <w:t>其对驾驶员的</w:t>
      </w:r>
      <w:r w:rsidR="005A5EC6">
        <w:rPr>
          <w:rFonts w:cs="Times New Roman" w:hint="eastAsia"/>
        </w:rPr>
        <w:t>视觉广度</w:t>
      </w:r>
      <w:r w:rsidR="004234DA">
        <w:rPr>
          <w:rFonts w:cs="Times New Roman" w:hint="eastAsia"/>
        </w:rPr>
        <w:t>、</w:t>
      </w:r>
      <w:r w:rsidR="0085381E">
        <w:rPr>
          <w:rFonts w:cs="Times New Roman" w:hint="eastAsia"/>
        </w:rPr>
        <w:t>长时间的注视持续行为</w:t>
      </w:r>
      <w:r w:rsidR="005A5EC6">
        <w:rPr>
          <w:rFonts w:cs="Times New Roman" w:hint="eastAsia"/>
        </w:rPr>
        <w:t>以及视觉角度分布的影响。</w:t>
      </w:r>
      <w:r w:rsidR="002B2FF4">
        <w:rPr>
          <w:rFonts w:cs="Times New Roman" w:hint="eastAsia"/>
        </w:rPr>
        <w:t>最后发现驾驶员在行驶过程中，</w:t>
      </w:r>
      <w:r w:rsidR="00571E37">
        <w:rPr>
          <w:rFonts w:cs="Times New Roman" w:hint="eastAsia"/>
        </w:rPr>
        <w:t>关注度最高的区域是前方道路的中心</w:t>
      </w:r>
      <w:r w:rsidR="00BE1F54">
        <w:rPr>
          <w:rFonts w:cs="Times New Roman" w:hint="eastAsia"/>
        </w:rPr>
        <w:t>而且经常观察左边道路和汽车</w:t>
      </w:r>
      <w:r w:rsidR="00E35320">
        <w:rPr>
          <w:rFonts w:cs="Times New Roman" w:hint="eastAsia"/>
        </w:rPr>
        <w:t>距离相对较</w:t>
      </w:r>
      <w:r w:rsidR="00825BDC">
        <w:rPr>
          <w:rFonts w:cs="Times New Roman" w:hint="eastAsia"/>
        </w:rPr>
        <w:t>小</w:t>
      </w:r>
      <w:r w:rsidR="00E35320">
        <w:rPr>
          <w:rFonts w:cs="Times New Roman" w:hint="eastAsia"/>
        </w:rPr>
        <w:t>的区域</w:t>
      </w:r>
      <w:r w:rsidR="00825BDC">
        <w:rPr>
          <w:rFonts w:cs="Times New Roman" w:hint="eastAsia"/>
        </w:rPr>
        <w:t>。</w:t>
      </w:r>
      <w:r w:rsidR="008B2421">
        <w:rPr>
          <w:rFonts w:cs="Times New Roman" w:hint="eastAsia"/>
        </w:rPr>
        <w:t>不仅如此，驾驶员对远方的关注度随着行驶速度的提升而变高。</w:t>
      </w:r>
    </w:p>
    <w:p w14:paraId="3C8AF96E" w14:textId="0158F399" w:rsidR="00AE3E8B" w:rsidRPr="00462E06" w:rsidRDefault="00AE3E8B" w:rsidP="00AE3E8B">
      <w:pPr>
        <w:ind w:firstLine="480"/>
        <w:rPr>
          <w:rFonts w:cs="Times New Roman"/>
          <w:shd w:val="clear" w:color="auto" w:fill="FFFFFF"/>
        </w:rPr>
      </w:pPr>
      <w:r w:rsidRPr="00462E06">
        <w:rPr>
          <w:rFonts w:cs="Times New Roman"/>
          <w:shd w:val="clear" w:color="auto" w:fill="FFFFFF"/>
        </w:rPr>
        <w:t>吉林大学的冀秉魁</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_Ref512434105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[2]</w:t>
      </w:r>
      <w:r w:rsidR="00A91849" w:rsidRPr="00462E06">
        <w:rPr>
          <w:rFonts w:cs="Times New Roman"/>
          <w:shd w:val="clear" w:color="auto" w:fill="FFFFFF"/>
          <w:vertAlign w:val="superscript"/>
        </w:rPr>
        <w:fldChar w:fldCharType="end"/>
      </w:r>
      <w:r w:rsidRPr="00462E06">
        <w:rPr>
          <w:rFonts w:cs="Times New Roman"/>
          <w:shd w:val="clear" w:color="auto" w:fill="FFFFFF"/>
        </w:rPr>
        <w:t>对驾驶员在</w:t>
      </w:r>
      <w:r w:rsidR="0076599E" w:rsidRPr="00462E06">
        <w:rPr>
          <w:rFonts w:cs="Times New Roman"/>
          <w:shd w:val="clear" w:color="auto" w:fill="FFFFFF"/>
        </w:rPr>
        <w:t>城市交通</w:t>
      </w:r>
      <w:r w:rsidR="00E61F84">
        <w:rPr>
          <w:rFonts w:cs="Times New Roman" w:hint="eastAsia"/>
          <w:shd w:val="clear" w:color="auto" w:fill="FFFFFF"/>
        </w:rPr>
        <w:t>条件</w:t>
      </w:r>
      <w:r w:rsidR="0076599E" w:rsidRPr="00462E06">
        <w:rPr>
          <w:rFonts w:cs="Times New Roman"/>
          <w:shd w:val="clear" w:color="auto" w:fill="FFFFFF"/>
        </w:rPr>
        <w:t>下</w:t>
      </w:r>
      <w:r w:rsidR="002F72EF" w:rsidRPr="00462E06">
        <w:rPr>
          <w:rFonts w:cs="Times New Roman"/>
          <w:shd w:val="clear" w:color="auto" w:fill="FFFFFF"/>
        </w:rPr>
        <w:t>行驶</w:t>
      </w:r>
      <w:r w:rsidRPr="00462E06">
        <w:rPr>
          <w:rFonts w:cs="Times New Roman"/>
          <w:shd w:val="clear" w:color="auto" w:fill="FFFFFF"/>
        </w:rPr>
        <w:t>过程中的驾驶</w:t>
      </w:r>
      <w:r w:rsidR="00060EDC">
        <w:rPr>
          <w:rFonts w:cs="Times New Roman" w:hint="eastAsia"/>
          <w:shd w:val="clear" w:color="auto" w:fill="FFFFFF"/>
        </w:rPr>
        <w:t>心理</w:t>
      </w:r>
      <w:r w:rsidR="00033EAB">
        <w:rPr>
          <w:rFonts w:cs="Times New Roman" w:hint="eastAsia"/>
          <w:shd w:val="clear" w:color="auto" w:fill="FFFFFF"/>
        </w:rPr>
        <w:t>意图</w:t>
      </w:r>
      <w:r w:rsidRPr="00462E06">
        <w:rPr>
          <w:rFonts w:cs="Times New Roman"/>
          <w:shd w:val="clear" w:color="auto" w:fill="FFFFFF"/>
        </w:rPr>
        <w:t>进行了预测</w:t>
      </w:r>
      <w:r w:rsidR="00FF4A49">
        <w:rPr>
          <w:rFonts w:cs="Times New Roman" w:hint="eastAsia"/>
          <w:shd w:val="clear" w:color="auto" w:fill="FFFFFF"/>
        </w:rPr>
        <w:t>研究</w:t>
      </w:r>
      <w:r w:rsidRPr="00462E06">
        <w:rPr>
          <w:rFonts w:cs="Times New Roman"/>
          <w:shd w:val="clear" w:color="auto" w:fill="FFFFFF"/>
        </w:rPr>
        <w:t>。他通过</w:t>
      </w:r>
      <w:r w:rsidR="007F7C66" w:rsidRPr="00462E06">
        <w:rPr>
          <w:rFonts w:cs="Times New Roman"/>
          <w:shd w:val="clear" w:color="auto" w:fill="FFFFFF"/>
        </w:rPr>
        <w:t>分别</w:t>
      </w:r>
      <w:r w:rsidR="00DE49AD" w:rsidRPr="00462E06">
        <w:rPr>
          <w:rFonts w:cs="Times New Roman"/>
          <w:shd w:val="clear" w:color="auto" w:fill="FFFFFF"/>
        </w:rPr>
        <w:t>对</w:t>
      </w:r>
      <w:r w:rsidRPr="00462E06">
        <w:rPr>
          <w:rFonts w:cs="Times New Roman"/>
          <w:shd w:val="clear" w:color="auto" w:fill="FFFFFF"/>
        </w:rPr>
        <w:t>驾驶员在跟驰、超车以及换道（包括左换道和右换道）行为及视觉特征的表征参数的变化规律</w:t>
      </w:r>
      <w:r w:rsidR="00DE49AD" w:rsidRPr="00462E06">
        <w:rPr>
          <w:rFonts w:cs="Times New Roman"/>
          <w:shd w:val="clear" w:color="auto" w:fill="FFFFFF"/>
        </w:rPr>
        <w:t>进行了深入分析</w:t>
      </w:r>
      <w:r w:rsidR="00A0144B" w:rsidRPr="00462E06">
        <w:rPr>
          <w:rFonts w:cs="Times New Roman"/>
          <w:shd w:val="clear" w:color="auto" w:fill="FFFFFF"/>
        </w:rPr>
        <w:t>和研究</w:t>
      </w:r>
      <w:r w:rsidRPr="00462E06">
        <w:rPr>
          <w:rFonts w:cs="Times New Roman"/>
          <w:shd w:val="clear" w:color="auto" w:fill="FFFFFF"/>
        </w:rPr>
        <w:t>，</w:t>
      </w:r>
      <w:r w:rsidR="008573CF" w:rsidRPr="00462E06">
        <w:rPr>
          <w:rFonts w:cs="Times New Roman"/>
          <w:shd w:val="clear" w:color="auto" w:fill="FFFFFF"/>
        </w:rPr>
        <w:t>并且</w:t>
      </w:r>
      <w:r w:rsidRPr="00462E06">
        <w:rPr>
          <w:rFonts w:cs="Times New Roman"/>
          <w:shd w:val="clear" w:color="auto" w:fill="FFFFFF"/>
        </w:rPr>
        <w:t>选取了具有典型特征的表征参数作为模型</w:t>
      </w:r>
      <w:bookmarkStart w:id="18" w:name="_GoBack"/>
      <w:bookmarkEnd w:id="18"/>
      <w:r w:rsidRPr="00462E06">
        <w:rPr>
          <w:rFonts w:cs="Times New Roman"/>
          <w:shd w:val="clear" w:color="auto" w:fill="FFFFFF"/>
        </w:rPr>
        <w:t>参数，以隐马尔科夫理论为基础建立模型，找出了驾驶意图和驾驶行为的关系，</w:t>
      </w:r>
      <w:r w:rsidR="008446B6" w:rsidRPr="00462E06">
        <w:rPr>
          <w:rFonts w:cs="Times New Roman"/>
          <w:shd w:val="clear" w:color="auto" w:fill="FFFFFF"/>
        </w:rPr>
        <w:t>成功</w:t>
      </w:r>
      <w:r w:rsidRPr="00462E06">
        <w:rPr>
          <w:rFonts w:cs="Times New Roman"/>
          <w:shd w:val="clear" w:color="auto" w:fill="FFFFFF"/>
        </w:rPr>
        <w:t>对驾驶意图做出预测。</w:t>
      </w:r>
    </w:p>
    <w:p w14:paraId="3A8FBD3D" w14:textId="24E62065" w:rsidR="007B4784" w:rsidRPr="00462E06" w:rsidRDefault="007B4784" w:rsidP="007B4784">
      <w:pPr>
        <w:ind w:firstLine="480"/>
        <w:rPr>
          <w:rFonts w:cs="Times New Roman"/>
        </w:rPr>
      </w:pPr>
      <w:r w:rsidRPr="00462E06">
        <w:rPr>
          <w:rFonts w:cs="Times New Roman"/>
        </w:rPr>
        <w:t>施晓芬</w:t>
      </w:r>
      <w:r w:rsidR="00A91849" w:rsidRPr="00462E06">
        <w:rPr>
          <w:rFonts w:cs="Times New Roman"/>
          <w:vertAlign w:val="superscript"/>
        </w:rPr>
        <w:fldChar w:fldCharType="begin"/>
      </w:r>
      <w:r w:rsidR="00A91849" w:rsidRPr="00462E06">
        <w:rPr>
          <w:rFonts w:cs="Times New Roman"/>
          <w:vertAlign w:val="superscript"/>
        </w:rPr>
        <w:instrText xml:space="preserve"> REF _Ref512434122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[3]</w:t>
      </w:r>
      <w:r w:rsidR="00A91849" w:rsidRPr="00462E06">
        <w:rPr>
          <w:rFonts w:cs="Times New Roman"/>
          <w:vertAlign w:val="superscript"/>
        </w:rPr>
        <w:fldChar w:fldCharType="end"/>
      </w:r>
      <w:r w:rsidRPr="00462E06">
        <w:rPr>
          <w:rFonts w:cs="Times New Roman"/>
        </w:rPr>
        <w:t>在</w:t>
      </w:r>
      <w:r w:rsidR="001F4D32" w:rsidRPr="00462E06">
        <w:rPr>
          <w:rFonts w:cs="Times New Roman"/>
        </w:rPr>
        <w:t>现实道</w:t>
      </w:r>
      <w:r w:rsidR="00A44CA9" w:rsidRPr="00462E06">
        <w:rPr>
          <w:rFonts w:cs="Times New Roman"/>
        </w:rPr>
        <w:t>条件下</w:t>
      </w:r>
      <w:r w:rsidR="00DD1296" w:rsidRPr="00462E06">
        <w:rPr>
          <w:rFonts w:cs="Times New Roman"/>
        </w:rPr>
        <w:t>进行</w:t>
      </w:r>
      <w:r w:rsidRPr="00462E06">
        <w:rPr>
          <w:rFonts w:cs="Times New Roman"/>
        </w:rPr>
        <w:t>行了实车</w:t>
      </w:r>
      <w:r w:rsidR="00973197" w:rsidRPr="00462E06">
        <w:rPr>
          <w:rFonts w:cs="Times New Roman"/>
        </w:rPr>
        <w:t>实</w:t>
      </w:r>
      <w:r w:rsidRPr="00462E06">
        <w:rPr>
          <w:rFonts w:cs="Times New Roman"/>
        </w:rPr>
        <w:t>验。</w:t>
      </w:r>
      <w:r w:rsidR="00166A2B">
        <w:rPr>
          <w:rFonts w:cs="Times New Roman" w:hint="eastAsia"/>
        </w:rPr>
        <w:t>将驾驶员经过</w:t>
      </w:r>
      <w:r w:rsidR="00BB2E83">
        <w:rPr>
          <w:rFonts w:cs="Times New Roman" w:hint="eastAsia"/>
        </w:rPr>
        <w:t>十字路</w:t>
      </w:r>
      <w:r w:rsidRPr="00462E06">
        <w:rPr>
          <w:rFonts w:cs="Times New Roman"/>
        </w:rPr>
        <w:t>口</w:t>
      </w:r>
      <w:r w:rsidR="00166A2B">
        <w:rPr>
          <w:rFonts w:cs="Times New Roman" w:hint="eastAsia"/>
        </w:rPr>
        <w:t>的</w:t>
      </w:r>
      <w:r w:rsidR="009E181B">
        <w:rPr>
          <w:rFonts w:cs="Times New Roman" w:hint="eastAsia"/>
        </w:rPr>
        <w:t>整个</w:t>
      </w:r>
      <w:r w:rsidRPr="00462E06">
        <w:rPr>
          <w:rFonts w:cs="Times New Roman"/>
        </w:rPr>
        <w:t>过程划分成</w:t>
      </w:r>
      <w:r w:rsidRPr="00462E06">
        <w:rPr>
          <w:rFonts w:cs="Times New Roman"/>
        </w:rPr>
        <w:t>18</w:t>
      </w:r>
      <w:r w:rsidRPr="00462E06">
        <w:rPr>
          <w:rFonts w:cs="Times New Roman"/>
        </w:rPr>
        <w:t>种情况，并根据不同的情况</w:t>
      </w:r>
      <w:r w:rsidR="00463EF9" w:rsidRPr="00462E06">
        <w:rPr>
          <w:rFonts w:cs="Times New Roman"/>
        </w:rPr>
        <w:t>，</w:t>
      </w:r>
      <w:r w:rsidRPr="00462E06">
        <w:rPr>
          <w:rFonts w:cs="Times New Roman"/>
        </w:rPr>
        <w:t>分析</w:t>
      </w:r>
      <w:r w:rsidR="00DF097D">
        <w:rPr>
          <w:rFonts w:cs="Times New Roman" w:hint="eastAsia"/>
        </w:rPr>
        <w:t>其</w:t>
      </w:r>
      <w:r w:rsidR="00DC65AF" w:rsidRPr="00462E06">
        <w:rPr>
          <w:rFonts w:cs="Times New Roman"/>
        </w:rPr>
        <w:t>进入</w:t>
      </w:r>
      <w:r w:rsidR="00DF097D">
        <w:rPr>
          <w:rFonts w:cs="Times New Roman" w:hint="eastAsia"/>
        </w:rPr>
        <w:t>以及</w:t>
      </w:r>
      <w:r w:rsidR="000777DA" w:rsidRPr="00462E06">
        <w:rPr>
          <w:rFonts w:cs="Times New Roman"/>
        </w:rPr>
        <w:t>经过</w:t>
      </w:r>
      <w:r w:rsidR="00F614B5" w:rsidRPr="00462E06">
        <w:rPr>
          <w:rFonts w:cs="Times New Roman"/>
        </w:rPr>
        <w:t>十字路</w:t>
      </w:r>
      <w:r w:rsidRPr="00462E06">
        <w:rPr>
          <w:rFonts w:cs="Times New Roman"/>
        </w:rPr>
        <w:t>口</w:t>
      </w:r>
      <w:r w:rsidR="006D20C3" w:rsidRPr="00462E06">
        <w:rPr>
          <w:rFonts w:cs="Times New Roman"/>
        </w:rPr>
        <w:t>时对车速的</w:t>
      </w:r>
      <w:r w:rsidR="00DF097D">
        <w:rPr>
          <w:rFonts w:cs="Times New Roman" w:hint="eastAsia"/>
        </w:rPr>
        <w:t>调整</w:t>
      </w:r>
      <w:r w:rsidRPr="00462E06">
        <w:rPr>
          <w:rFonts w:cs="Times New Roman"/>
        </w:rPr>
        <w:t>方式</w:t>
      </w:r>
      <w:r w:rsidR="00C57036">
        <w:rPr>
          <w:rFonts w:cs="Times New Roman" w:hint="eastAsia"/>
        </w:rPr>
        <w:t>与</w:t>
      </w:r>
      <w:r w:rsidR="00415B61">
        <w:rPr>
          <w:rFonts w:cs="Times New Roman" w:hint="eastAsia"/>
        </w:rPr>
        <w:t>动态</w:t>
      </w:r>
      <w:r w:rsidRPr="00462E06">
        <w:rPr>
          <w:rFonts w:cs="Times New Roman"/>
        </w:rPr>
        <w:t>视觉搜索</w:t>
      </w:r>
      <w:r w:rsidR="00C13A46">
        <w:rPr>
          <w:rFonts w:cs="Times New Roman" w:hint="eastAsia"/>
        </w:rPr>
        <w:t>行为</w:t>
      </w:r>
      <w:r w:rsidRPr="00462E06">
        <w:rPr>
          <w:rFonts w:cs="Times New Roman"/>
        </w:rPr>
        <w:t>。发现</w:t>
      </w:r>
      <w:r w:rsidR="00A82F93" w:rsidRPr="00462E06">
        <w:rPr>
          <w:rFonts w:cs="Times New Roman"/>
        </w:rPr>
        <w:t>驾驶员即时采用不同的通行方式进入和通过十字路口，对</w:t>
      </w:r>
      <w:r w:rsidR="00A82F93" w:rsidRPr="00462E06">
        <w:rPr>
          <w:rFonts w:cs="Times New Roman"/>
        </w:rPr>
        <w:t xml:space="preserve"> </w:t>
      </w:r>
      <w:r w:rsidR="00A82F93" w:rsidRPr="00462E06">
        <w:rPr>
          <w:rFonts w:cs="Times New Roman"/>
        </w:rPr>
        <w:t>前方道路区域的关注度始终最高，并且</w:t>
      </w:r>
      <w:r w:rsidR="008E663A">
        <w:rPr>
          <w:rFonts w:cs="Times New Roman" w:hint="eastAsia"/>
        </w:rPr>
        <w:t>其</w:t>
      </w:r>
      <w:r w:rsidR="00A82F93" w:rsidRPr="00462E06">
        <w:rPr>
          <w:rFonts w:cs="Times New Roman"/>
        </w:rPr>
        <w:t>搜索方式</w:t>
      </w:r>
      <w:r w:rsidR="00DD7232">
        <w:rPr>
          <w:rFonts w:cs="Times New Roman" w:hint="eastAsia"/>
        </w:rPr>
        <w:t>大多</w:t>
      </w:r>
      <w:r w:rsidR="00D72350">
        <w:rPr>
          <w:rFonts w:cs="Times New Roman" w:hint="eastAsia"/>
        </w:rPr>
        <w:t>数</w:t>
      </w:r>
      <w:r w:rsidR="00A82F93" w:rsidRPr="00462E06">
        <w:rPr>
          <w:rFonts w:cs="Times New Roman"/>
        </w:rPr>
        <w:t>为从前方道路区域转换到某一区域后再回到前方道路区域。</w:t>
      </w:r>
    </w:p>
    <w:p w14:paraId="375BA38E" w14:textId="4E34BA2B" w:rsidR="006B0DA9" w:rsidRDefault="006B0DA9" w:rsidP="005F5640">
      <w:pPr>
        <w:ind w:firstLine="480"/>
        <w:rPr>
          <w:rFonts w:cs="Times New Roman"/>
        </w:rPr>
      </w:pPr>
      <w:r w:rsidRPr="00462E06">
        <w:rPr>
          <w:rFonts w:cs="Times New Roman"/>
        </w:rPr>
        <w:t>东南大学的王芳等人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_Ref512434130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[4]</w:t>
      </w:r>
      <w:r w:rsidR="00A91849" w:rsidRPr="00462E06">
        <w:rPr>
          <w:rFonts w:cs="Times New Roman"/>
          <w:vertAlign w:val="superscript"/>
        </w:rPr>
        <w:fldChar w:fldCharType="end"/>
      </w:r>
      <w:r w:rsidRPr="00462E06">
        <w:rPr>
          <w:rFonts w:cs="Times New Roman"/>
        </w:rPr>
        <w:t>通过室内驾驶员眼动试验</w:t>
      </w:r>
      <w:r w:rsidR="00B3758A" w:rsidRPr="00462E06">
        <w:rPr>
          <w:rFonts w:cs="Times New Roman"/>
        </w:rPr>
        <w:t>，</w:t>
      </w:r>
      <w:r w:rsidRPr="00462E06">
        <w:rPr>
          <w:rFonts w:cs="Times New Roman"/>
        </w:rPr>
        <w:t>详细分析了驾驶员在不同公路平面线形条件下的驾驶员搜索模式特性。发现驾驶员在直线段的注视持续时间明显高于曲线段</w:t>
      </w:r>
      <w:r w:rsidR="00463EF9" w:rsidRPr="00462E06">
        <w:rPr>
          <w:rFonts w:cs="Times New Roman"/>
        </w:rPr>
        <w:t>，</w:t>
      </w:r>
      <w:r w:rsidRPr="00462E06">
        <w:rPr>
          <w:rFonts w:cs="Times New Roman"/>
        </w:rPr>
        <w:t>且视野范围明显小于曲线段的视野范围，注视点出现前移现象，从而说明了曲线段的视觉信息高于直线段。</w:t>
      </w:r>
    </w:p>
    <w:p w14:paraId="57D6EA0C" w14:textId="134023F7" w:rsidR="00E948CA" w:rsidRPr="00FF5EA5" w:rsidRDefault="009B0FF8" w:rsidP="005F5640">
      <w:pPr>
        <w:ind w:firstLine="480"/>
        <w:rPr>
          <w:rFonts w:cs="Times New Roman" w:hint="eastAsia"/>
        </w:rPr>
      </w:pPr>
      <w:r w:rsidRPr="00462E06">
        <w:rPr>
          <w:rFonts w:cs="Times New Roman"/>
        </w:rPr>
        <w:t>东南大学的王芳等人</w:t>
      </w:r>
      <w:r w:rsidRPr="00462E06">
        <w:rPr>
          <w:rFonts w:cs="Times New Roman"/>
          <w:vertAlign w:val="superscript"/>
        </w:rPr>
        <w:fldChar w:fldCharType="begin"/>
      </w:r>
      <w:r w:rsidRPr="00462E06">
        <w:rPr>
          <w:rFonts w:cs="Times New Roman"/>
          <w:vertAlign w:val="superscript"/>
        </w:rPr>
        <w:instrText xml:space="preserve"> REF _Ref512434130 \r \h  \* MERGEFORMAT </w:instrText>
      </w:r>
      <w:r w:rsidRPr="00462E06">
        <w:rPr>
          <w:rFonts w:cs="Times New Roman"/>
          <w:vertAlign w:val="superscript"/>
        </w:rPr>
      </w:r>
      <w:r w:rsidRPr="00462E06">
        <w:rPr>
          <w:rFonts w:cs="Times New Roman"/>
          <w:vertAlign w:val="superscript"/>
        </w:rPr>
        <w:fldChar w:fldCharType="separate"/>
      </w:r>
      <w:r w:rsidRPr="00462E06">
        <w:rPr>
          <w:rFonts w:cs="Times New Roman"/>
          <w:vertAlign w:val="superscript"/>
        </w:rPr>
        <w:t>[4]</w:t>
      </w:r>
      <w:r w:rsidRPr="00462E06">
        <w:rPr>
          <w:rFonts w:cs="Times New Roman"/>
          <w:vertAlign w:val="superscript"/>
        </w:rPr>
        <w:fldChar w:fldCharType="end"/>
      </w:r>
      <w:r w:rsidR="00FF5EA5">
        <w:rPr>
          <w:rFonts w:cs="Times New Roman" w:hint="eastAsia"/>
        </w:rPr>
        <w:t>在室内模拟条件下采集了驾驶员在</w:t>
      </w:r>
      <w:r w:rsidR="00D552C0">
        <w:rPr>
          <w:rFonts w:cs="Times New Roman" w:hint="eastAsia"/>
        </w:rPr>
        <w:t>行驶</w:t>
      </w:r>
      <w:r w:rsidR="00FF5EA5">
        <w:rPr>
          <w:rFonts w:cs="Times New Roman" w:hint="eastAsia"/>
        </w:rPr>
        <w:t>过程</w:t>
      </w:r>
      <w:r w:rsidR="005E54C4">
        <w:rPr>
          <w:rFonts w:cs="Times New Roman" w:hint="eastAsia"/>
        </w:rPr>
        <w:t>中的眼球运动数据，进而</w:t>
      </w:r>
      <w:r w:rsidR="0082239E">
        <w:rPr>
          <w:rFonts w:cs="Times New Roman" w:hint="eastAsia"/>
        </w:rPr>
        <w:t>研究了在不同类型的道路平面线性环境下驾驶员的视觉搜索模式特征。</w:t>
      </w:r>
      <w:r w:rsidR="0076607C">
        <w:rPr>
          <w:rFonts w:cs="Times New Roman" w:hint="eastAsia"/>
        </w:rPr>
        <w:t>结果表明</w:t>
      </w:r>
      <w:r w:rsidR="00770357">
        <w:rPr>
          <w:rFonts w:cs="Times New Roman" w:hint="eastAsia"/>
        </w:rPr>
        <w:t>在</w:t>
      </w:r>
      <w:r w:rsidR="0076607C">
        <w:rPr>
          <w:rFonts w:cs="Times New Roman" w:hint="eastAsia"/>
        </w:rPr>
        <w:t>直线道路情况下</w:t>
      </w:r>
      <w:r w:rsidR="00770357">
        <w:rPr>
          <w:rFonts w:cs="Times New Roman" w:hint="eastAsia"/>
        </w:rPr>
        <w:t>，驾驶员的注视时长</w:t>
      </w:r>
      <w:r w:rsidR="00E228AF">
        <w:rPr>
          <w:rFonts w:cs="Times New Roman" w:hint="eastAsia"/>
        </w:rPr>
        <w:t>比</w:t>
      </w:r>
      <w:r w:rsidR="00CB0F17">
        <w:rPr>
          <w:rFonts w:cs="Times New Roman" w:hint="eastAsia"/>
        </w:rPr>
        <w:t>在</w:t>
      </w:r>
      <w:r w:rsidR="00E228AF">
        <w:rPr>
          <w:rFonts w:cs="Times New Roman" w:hint="eastAsia"/>
        </w:rPr>
        <w:t>曲线道路情况下要更</w:t>
      </w:r>
      <w:r w:rsidR="00AA1212">
        <w:rPr>
          <w:rFonts w:cs="Times New Roman" w:hint="eastAsia"/>
        </w:rPr>
        <w:t>高。在视野广度方面，曲线道路时注视时长比直线道路时</w:t>
      </w:r>
      <w:r w:rsidR="00084F53">
        <w:rPr>
          <w:rFonts w:cs="Times New Roman" w:hint="eastAsia"/>
        </w:rPr>
        <w:t>大</w:t>
      </w:r>
      <w:r w:rsidR="00AA1212">
        <w:rPr>
          <w:rFonts w:cs="Times New Roman" w:hint="eastAsia"/>
        </w:rPr>
        <w:t>。</w:t>
      </w:r>
    </w:p>
    <w:p w14:paraId="519E429F" w14:textId="75C3BC6C" w:rsidR="00E812F9" w:rsidRPr="00462E06" w:rsidRDefault="006B0DA9" w:rsidP="005F5640">
      <w:pPr>
        <w:ind w:firstLine="480"/>
        <w:rPr>
          <w:rFonts w:cs="Times New Roman"/>
        </w:rPr>
      </w:pPr>
      <w:r w:rsidRPr="00462E06">
        <w:rPr>
          <w:rFonts w:cs="Times New Roman"/>
        </w:rPr>
        <w:t>合肥工业大学的朱人</w:t>
      </w:r>
      <w:r w:rsidR="001F259C" w:rsidRPr="00462E06">
        <w:rPr>
          <w:rFonts w:cs="Times New Roman"/>
        </w:rPr>
        <w:t>可</w:t>
      </w:r>
      <w:r w:rsidR="00A91849" w:rsidRPr="00462E06">
        <w:rPr>
          <w:rFonts w:cs="Times New Roman"/>
          <w:vertAlign w:val="superscript"/>
        </w:rPr>
        <w:fldChar w:fldCharType="begin"/>
      </w:r>
      <w:r w:rsidR="00A91849" w:rsidRPr="00462E06">
        <w:rPr>
          <w:rFonts w:cs="Times New Roman"/>
          <w:vertAlign w:val="superscript"/>
        </w:rPr>
        <w:instrText xml:space="preserve"> REF _Ref512434136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[5]</w:t>
      </w:r>
      <w:r w:rsidR="00A91849" w:rsidRPr="00462E06">
        <w:rPr>
          <w:rFonts w:cs="Times New Roman"/>
          <w:vertAlign w:val="superscript"/>
        </w:rPr>
        <w:fldChar w:fldCharType="end"/>
      </w:r>
      <w:r w:rsidR="00344D4D" w:rsidRPr="00462E06">
        <w:rPr>
          <w:rFonts w:cs="Times New Roman"/>
        </w:rPr>
        <w:t>将</w:t>
      </w:r>
      <w:r w:rsidR="00D57E62" w:rsidRPr="00462E06">
        <w:rPr>
          <w:rFonts w:cs="Times New Roman"/>
        </w:rPr>
        <w:t>驾驶员</w:t>
      </w:r>
      <w:r w:rsidR="00741780">
        <w:rPr>
          <w:rFonts w:cs="Times New Roman" w:hint="eastAsia"/>
        </w:rPr>
        <w:t>的</w:t>
      </w:r>
      <w:r w:rsidR="00E766EC">
        <w:rPr>
          <w:rFonts w:cs="Times New Roman" w:hint="eastAsia"/>
        </w:rPr>
        <w:t>凝视</w:t>
      </w:r>
      <w:r w:rsidR="00D57E62" w:rsidRPr="00462E06">
        <w:rPr>
          <w:rFonts w:cs="Times New Roman"/>
        </w:rPr>
        <w:t>总时长、</w:t>
      </w:r>
      <w:r w:rsidR="00D52A93">
        <w:rPr>
          <w:rFonts w:cs="Times New Roman" w:hint="eastAsia"/>
        </w:rPr>
        <w:t>视觉</w:t>
      </w:r>
      <w:r w:rsidR="00D52A93" w:rsidRPr="00462E06">
        <w:rPr>
          <w:rFonts w:cs="Times New Roman"/>
        </w:rPr>
        <w:t>搜索</w:t>
      </w:r>
      <w:r w:rsidR="005843BB">
        <w:rPr>
          <w:rFonts w:cs="Times New Roman" w:hint="eastAsia"/>
        </w:rPr>
        <w:t>范围</w:t>
      </w:r>
      <w:r w:rsidR="00D57E62" w:rsidRPr="00462E06">
        <w:rPr>
          <w:rFonts w:cs="Times New Roman"/>
        </w:rPr>
        <w:t>、</w:t>
      </w:r>
      <w:r w:rsidR="000C2229">
        <w:rPr>
          <w:rFonts w:cs="Times New Roman" w:hint="eastAsia"/>
        </w:rPr>
        <w:t>单个</w:t>
      </w:r>
      <w:r w:rsidR="00D57E62" w:rsidRPr="00462E06">
        <w:rPr>
          <w:rFonts w:cs="Times New Roman"/>
        </w:rPr>
        <w:t>注视持续时长和</w:t>
      </w:r>
      <w:r w:rsidR="00D52A93">
        <w:rPr>
          <w:rFonts w:cs="Times New Roman" w:hint="eastAsia"/>
        </w:rPr>
        <w:t>视觉角度</w:t>
      </w:r>
      <w:r w:rsidR="00D52A93" w:rsidRPr="00462E06">
        <w:rPr>
          <w:rFonts w:cs="Times New Roman"/>
        </w:rPr>
        <w:t>特性</w:t>
      </w:r>
      <w:r w:rsidR="00D52A93">
        <w:rPr>
          <w:rFonts w:cs="Times New Roman" w:hint="eastAsia"/>
        </w:rPr>
        <w:t>等</w:t>
      </w:r>
      <w:r w:rsidR="00D57E62" w:rsidRPr="00462E06">
        <w:rPr>
          <w:rFonts w:cs="Times New Roman"/>
        </w:rPr>
        <w:t>几个</w:t>
      </w:r>
      <w:r w:rsidR="00090EF0">
        <w:rPr>
          <w:rFonts w:cs="Times New Roman" w:hint="eastAsia"/>
        </w:rPr>
        <w:t>特征</w:t>
      </w:r>
      <w:r w:rsidR="004670ED">
        <w:rPr>
          <w:rFonts w:cs="Times New Roman" w:hint="eastAsia"/>
        </w:rPr>
        <w:t>定义</w:t>
      </w:r>
      <w:r w:rsidR="00D57E62" w:rsidRPr="00462E06">
        <w:rPr>
          <w:rFonts w:cs="Times New Roman"/>
        </w:rPr>
        <w:t>为视觉搜索</w:t>
      </w:r>
      <w:r w:rsidR="00090EF0">
        <w:rPr>
          <w:rFonts w:cs="Times New Roman" w:hint="eastAsia"/>
        </w:rPr>
        <w:t>的特征</w:t>
      </w:r>
      <w:r w:rsidR="00D57E62" w:rsidRPr="00462E06">
        <w:rPr>
          <w:rFonts w:cs="Times New Roman"/>
        </w:rPr>
        <w:t>，</w:t>
      </w:r>
      <w:r w:rsidR="008F765C">
        <w:rPr>
          <w:rFonts w:cs="Times New Roman" w:hint="eastAsia"/>
        </w:rPr>
        <w:t>通过</w:t>
      </w:r>
      <w:r w:rsidRPr="00462E06">
        <w:rPr>
          <w:rFonts w:cs="Times New Roman"/>
        </w:rPr>
        <w:t>眼动仪</w:t>
      </w:r>
      <w:r w:rsidR="00787EF7">
        <w:rPr>
          <w:rFonts w:cs="Times New Roman" w:hint="eastAsia"/>
        </w:rPr>
        <w:t>采集</w:t>
      </w:r>
      <w:r w:rsidRPr="00462E06">
        <w:rPr>
          <w:rFonts w:cs="Times New Roman"/>
        </w:rPr>
        <w:t>了驾驶</w:t>
      </w:r>
      <w:r w:rsidR="0015752C">
        <w:rPr>
          <w:rFonts w:cs="Times New Roman" w:hint="eastAsia"/>
        </w:rPr>
        <w:t>员</w:t>
      </w:r>
      <w:r w:rsidRPr="00462E06">
        <w:rPr>
          <w:rFonts w:cs="Times New Roman"/>
        </w:rPr>
        <w:t>在昼夜不同环境下</w:t>
      </w:r>
      <w:r w:rsidR="00BB12DD">
        <w:rPr>
          <w:rFonts w:cs="Times New Roman" w:hint="eastAsia"/>
        </w:rPr>
        <w:t>行驶</w:t>
      </w:r>
      <w:r w:rsidRPr="00462E06">
        <w:rPr>
          <w:rFonts w:cs="Times New Roman"/>
        </w:rPr>
        <w:t>过程中的</w:t>
      </w:r>
      <w:r w:rsidR="005D0C34">
        <w:rPr>
          <w:rFonts w:cs="Times New Roman" w:hint="eastAsia"/>
        </w:rPr>
        <w:t>眼球运动</w:t>
      </w:r>
      <w:r w:rsidRPr="00462E06">
        <w:rPr>
          <w:rFonts w:cs="Times New Roman"/>
        </w:rPr>
        <w:t>数据，发现</w:t>
      </w:r>
      <w:r w:rsidR="000A773B">
        <w:rPr>
          <w:rFonts w:cs="Times New Roman" w:hint="eastAsia"/>
        </w:rPr>
        <w:t>驾驶员</w:t>
      </w:r>
      <w:r w:rsidRPr="00462E06">
        <w:rPr>
          <w:rFonts w:cs="Times New Roman"/>
        </w:rPr>
        <w:t>的</w:t>
      </w:r>
      <w:r w:rsidR="005727EF">
        <w:rPr>
          <w:rFonts w:cs="Times New Roman" w:hint="eastAsia"/>
        </w:rPr>
        <w:t>垂直</w:t>
      </w:r>
      <w:r w:rsidR="008F0DB7">
        <w:rPr>
          <w:rFonts w:cs="Times New Roman" w:hint="eastAsia"/>
        </w:rPr>
        <w:t>搜索</w:t>
      </w:r>
      <w:r w:rsidRPr="00462E06">
        <w:rPr>
          <w:rFonts w:cs="Times New Roman"/>
        </w:rPr>
        <w:t>视角、</w:t>
      </w:r>
      <w:r w:rsidR="005727EF">
        <w:rPr>
          <w:rFonts w:cs="Times New Roman" w:hint="eastAsia"/>
        </w:rPr>
        <w:t>水平</w:t>
      </w:r>
      <w:r w:rsidR="008F0DB7">
        <w:rPr>
          <w:rFonts w:cs="Times New Roman" w:hint="eastAsia"/>
        </w:rPr>
        <w:t>搜索</w:t>
      </w:r>
      <w:r w:rsidRPr="00462E06">
        <w:rPr>
          <w:rFonts w:cs="Times New Roman"/>
        </w:rPr>
        <w:t>视角、</w:t>
      </w:r>
      <w:r w:rsidR="00290C22" w:rsidRPr="00462E06">
        <w:rPr>
          <w:rFonts w:cs="Times New Roman"/>
        </w:rPr>
        <w:t>视觉热点以及</w:t>
      </w:r>
      <w:r w:rsidRPr="00462E06">
        <w:rPr>
          <w:rFonts w:cs="Times New Roman"/>
        </w:rPr>
        <w:t>注视频次等</w:t>
      </w:r>
      <w:r w:rsidR="00EE61D8" w:rsidRPr="00462E06">
        <w:rPr>
          <w:rFonts w:cs="Times New Roman"/>
        </w:rPr>
        <w:t>参数</w:t>
      </w:r>
      <w:r w:rsidRPr="00462E06">
        <w:rPr>
          <w:rFonts w:cs="Times New Roman"/>
        </w:rPr>
        <w:t>随着昼夜</w:t>
      </w:r>
      <w:r w:rsidR="00102C37">
        <w:rPr>
          <w:rFonts w:cs="Times New Roman" w:hint="eastAsia"/>
        </w:rPr>
        <w:t>条件</w:t>
      </w:r>
      <w:r w:rsidRPr="00462E06">
        <w:rPr>
          <w:rFonts w:cs="Times New Roman"/>
        </w:rPr>
        <w:t>变化存在盘著性差异</w:t>
      </w:r>
      <w:r w:rsidR="00100618" w:rsidRPr="00462E06">
        <w:rPr>
          <w:rFonts w:cs="Times New Roman"/>
        </w:rPr>
        <w:t>，具体表现为</w:t>
      </w:r>
      <w:r w:rsidRPr="00462E06">
        <w:rPr>
          <w:rFonts w:cs="Times New Roman"/>
        </w:rPr>
        <w:t>白天</w:t>
      </w:r>
      <w:r w:rsidR="00100618" w:rsidRPr="00462E06">
        <w:rPr>
          <w:rFonts w:cs="Times New Roman"/>
        </w:rPr>
        <w:t>时，视觉</w:t>
      </w:r>
      <w:r w:rsidRPr="00462E06">
        <w:rPr>
          <w:rFonts w:cs="Times New Roman"/>
        </w:rPr>
        <w:t>搜索范围更广，</w:t>
      </w:r>
      <w:r w:rsidR="00100618" w:rsidRPr="00462E06">
        <w:rPr>
          <w:rFonts w:cs="Times New Roman"/>
        </w:rPr>
        <w:t>而</w:t>
      </w:r>
      <w:r w:rsidRPr="00462E06">
        <w:rPr>
          <w:rFonts w:cs="Times New Roman"/>
        </w:rPr>
        <w:t>夜间</w:t>
      </w:r>
      <w:r w:rsidR="00100618" w:rsidRPr="00462E06">
        <w:rPr>
          <w:rFonts w:cs="Times New Roman"/>
        </w:rPr>
        <w:t>则</w:t>
      </w:r>
      <w:r w:rsidRPr="00462E06">
        <w:rPr>
          <w:rFonts w:cs="Times New Roman"/>
        </w:rPr>
        <w:t>更</w:t>
      </w:r>
      <w:r w:rsidR="00100618" w:rsidRPr="00462E06">
        <w:rPr>
          <w:rFonts w:cs="Times New Roman"/>
        </w:rPr>
        <w:t>倾向于</w:t>
      </w:r>
      <w:r w:rsidRPr="00462E06">
        <w:rPr>
          <w:rFonts w:cs="Times New Roman"/>
        </w:rPr>
        <w:t>关注前方中远距离。</w:t>
      </w:r>
    </w:p>
    <w:p w14:paraId="3F6EA4E7" w14:textId="7ADAA7F4" w:rsidR="00AF1068" w:rsidRPr="00462E06" w:rsidRDefault="00AF1068" w:rsidP="002754B5">
      <w:pPr>
        <w:ind w:firstLine="480"/>
        <w:rPr>
          <w:rFonts w:cs="Times New Roman"/>
        </w:rPr>
      </w:pPr>
      <w:r w:rsidRPr="00462E06">
        <w:rPr>
          <w:rFonts w:cs="Times New Roman"/>
        </w:rPr>
        <w:t>彭金栓</w:t>
      </w:r>
      <w:r w:rsidR="00A91849" w:rsidRPr="00462E06">
        <w:rPr>
          <w:rFonts w:cs="Times New Roman"/>
          <w:vertAlign w:val="superscript"/>
        </w:rPr>
        <w:fldChar w:fldCharType="begin"/>
      </w:r>
      <w:r w:rsidR="00A91849" w:rsidRPr="00462E06">
        <w:rPr>
          <w:rFonts w:cs="Times New Roman"/>
          <w:vertAlign w:val="superscript"/>
        </w:rPr>
        <w:instrText xml:space="preserve"> REF _Ref512434145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[6]</w:t>
      </w:r>
      <w:r w:rsidR="00A91849" w:rsidRPr="00462E06">
        <w:rPr>
          <w:rFonts w:cs="Times New Roman"/>
          <w:vertAlign w:val="superscript"/>
        </w:rPr>
        <w:fldChar w:fldCharType="end"/>
      </w:r>
      <w:r w:rsidR="00813524">
        <w:rPr>
          <w:rFonts w:cs="Times New Roman" w:hint="eastAsia"/>
        </w:rPr>
        <w:t>首先</w:t>
      </w:r>
      <w:r w:rsidR="008B0301">
        <w:rPr>
          <w:rFonts w:cs="Times New Roman" w:hint="eastAsia"/>
        </w:rPr>
        <w:t>收集</w:t>
      </w:r>
      <w:r w:rsidR="00EA7414">
        <w:rPr>
          <w:rFonts w:cs="Times New Roman" w:hint="eastAsia"/>
        </w:rPr>
        <w:t>了</w:t>
      </w:r>
      <w:r w:rsidR="002F43E3" w:rsidRPr="00462E06">
        <w:rPr>
          <w:rFonts w:cs="Times New Roman"/>
        </w:rPr>
        <w:t>驾驶员的视觉搜索</w:t>
      </w:r>
      <w:r w:rsidR="00DB57F1">
        <w:rPr>
          <w:rFonts w:cs="Times New Roman" w:hint="eastAsia"/>
        </w:rPr>
        <w:t>特性</w:t>
      </w:r>
      <w:r w:rsidR="002F43E3" w:rsidRPr="00462E06">
        <w:rPr>
          <w:rFonts w:cs="Times New Roman"/>
        </w:rPr>
        <w:t>、</w:t>
      </w:r>
      <w:r w:rsidR="00975288">
        <w:rPr>
          <w:rFonts w:cs="Times New Roman" w:hint="eastAsia"/>
        </w:rPr>
        <w:t>驾驶行为</w:t>
      </w:r>
      <w:r w:rsidR="002F43E3" w:rsidRPr="00462E06">
        <w:rPr>
          <w:rFonts w:cs="Times New Roman"/>
        </w:rPr>
        <w:t>特性、</w:t>
      </w:r>
      <w:r w:rsidR="00450821">
        <w:rPr>
          <w:rFonts w:cs="Times New Roman" w:hint="eastAsia"/>
        </w:rPr>
        <w:t>汽车行驶</w:t>
      </w:r>
      <w:r w:rsidR="002F43E3" w:rsidRPr="00462E06">
        <w:rPr>
          <w:rFonts w:cs="Times New Roman"/>
        </w:rPr>
        <w:t>状态等</w:t>
      </w:r>
      <w:r w:rsidR="004179C9">
        <w:rPr>
          <w:rFonts w:cs="Times New Roman" w:hint="eastAsia"/>
        </w:rPr>
        <w:t>相关</w:t>
      </w:r>
      <w:r w:rsidR="002F43E3" w:rsidRPr="00462E06">
        <w:rPr>
          <w:rFonts w:cs="Times New Roman"/>
        </w:rPr>
        <w:t>参数</w:t>
      </w:r>
      <w:r w:rsidR="007052B5" w:rsidRPr="00462E06">
        <w:rPr>
          <w:rFonts w:cs="Times New Roman"/>
        </w:rPr>
        <w:t>对驾驶</w:t>
      </w:r>
      <w:r w:rsidR="00D57ECC">
        <w:rPr>
          <w:rFonts w:cs="Times New Roman" w:hint="eastAsia"/>
        </w:rPr>
        <w:t>人</w:t>
      </w:r>
      <w:r w:rsidR="006516E9" w:rsidRPr="00462E06">
        <w:rPr>
          <w:rFonts w:cs="Times New Roman"/>
        </w:rPr>
        <w:t>员</w:t>
      </w:r>
      <w:r w:rsidR="00D57ECC">
        <w:rPr>
          <w:rFonts w:cs="Times New Roman" w:hint="eastAsia"/>
        </w:rPr>
        <w:t>的</w:t>
      </w:r>
      <w:r w:rsidR="003A43D1">
        <w:rPr>
          <w:rFonts w:cs="Times New Roman" w:hint="eastAsia"/>
        </w:rPr>
        <w:t>汽车</w:t>
      </w:r>
      <w:r w:rsidR="006516E9" w:rsidRPr="00462E06">
        <w:rPr>
          <w:rFonts w:cs="Times New Roman"/>
        </w:rPr>
        <w:t>变道</w:t>
      </w:r>
      <w:r w:rsidR="007052B5" w:rsidRPr="00462E06">
        <w:rPr>
          <w:rFonts w:cs="Times New Roman"/>
        </w:rPr>
        <w:t>决策机制进行深入分析</w:t>
      </w:r>
      <w:r w:rsidR="00840F88" w:rsidRPr="00462E06">
        <w:rPr>
          <w:rFonts w:cs="Times New Roman"/>
        </w:rPr>
        <w:t>，</w:t>
      </w:r>
      <w:r w:rsidR="00D052B4" w:rsidRPr="00462E06">
        <w:rPr>
          <w:rFonts w:cs="Times New Roman"/>
        </w:rPr>
        <w:t>并</w:t>
      </w:r>
      <w:r w:rsidR="008C33B8">
        <w:rPr>
          <w:rFonts w:cs="Times New Roman" w:hint="eastAsia"/>
        </w:rPr>
        <w:t>且</w:t>
      </w:r>
      <w:r w:rsidR="00D052B4" w:rsidRPr="00462E06">
        <w:rPr>
          <w:rFonts w:cs="Times New Roman"/>
        </w:rPr>
        <w:t>采用</w:t>
      </w:r>
      <w:r w:rsidR="002264A9">
        <w:rPr>
          <w:rFonts w:cs="Times New Roman" w:hint="eastAsia"/>
        </w:rPr>
        <w:t>了融合</w:t>
      </w:r>
      <w:r w:rsidR="00D052B4" w:rsidRPr="00462E06">
        <w:rPr>
          <w:rFonts w:cs="Times New Roman"/>
        </w:rPr>
        <w:t>证据理论</w:t>
      </w:r>
      <w:r w:rsidR="00A938C2">
        <w:rPr>
          <w:rFonts w:cs="Times New Roman" w:hint="eastAsia"/>
        </w:rPr>
        <w:t>和</w:t>
      </w:r>
      <w:r w:rsidR="00D052B4" w:rsidRPr="00462E06">
        <w:rPr>
          <w:rFonts w:cs="Times New Roman"/>
        </w:rPr>
        <w:lastRenderedPageBreak/>
        <w:t>Logistic</w:t>
      </w:r>
      <w:r w:rsidR="00D052B4" w:rsidRPr="00462E06">
        <w:rPr>
          <w:rFonts w:cs="Times New Roman"/>
        </w:rPr>
        <w:t>模型</w:t>
      </w:r>
      <w:r w:rsidR="002264A9">
        <w:rPr>
          <w:rFonts w:cs="Times New Roman" w:hint="eastAsia"/>
        </w:rPr>
        <w:t>的方法</w:t>
      </w:r>
      <w:r w:rsidR="00840F88" w:rsidRPr="00462E06">
        <w:rPr>
          <w:rFonts w:cs="Times New Roman"/>
        </w:rPr>
        <w:t>对</w:t>
      </w:r>
      <w:r w:rsidR="00CC07DF">
        <w:rPr>
          <w:rFonts w:cs="Times New Roman" w:hint="eastAsia"/>
        </w:rPr>
        <w:t>车辆</w:t>
      </w:r>
      <w:r w:rsidR="00D052B4" w:rsidRPr="00462E06">
        <w:rPr>
          <w:rFonts w:cs="Times New Roman"/>
        </w:rPr>
        <w:t>换道</w:t>
      </w:r>
      <w:r w:rsidR="00B11122">
        <w:rPr>
          <w:rFonts w:cs="Times New Roman" w:hint="eastAsia"/>
        </w:rPr>
        <w:t>的</w:t>
      </w:r>
      <w:r w:rsidR="00D052B4" w:rsidRPr="00462E06">
        <w:rPr>
          <w:rFonts w:cs="Times New Roman"/>
        </w:rPr>
        <w:t>行为建模预测。结果表明</w:t>
      </w:r>
      <w:r w:rsidR="00840F88" w:rsidRPr="00462E06">
        <w:rPr>
          <w:rFonts w:cs="Times New Roman"/>
        </w:rPr>
        <w:t>，</w:t>
      </w:r>
      <w:r w:rsidR="00715C1D" w:rsidRPr="00462E06">
        <w:rPr>
          <w:rFonts w:cs="Times New Roman"/>
        </w:rPr>
        <w:t>驾驶员</w:t>
      </w:r>
      <w:r w:rsidR="00DB19B0" w:rsidRPr="00462E06">
        <w:rPr>
          <w:rFonts w:cs="Times New Roman"/>
        </w:rPr>
        <w:t>对</w:t>
      </w:r>
      <w:r w:rsidR="008879D1">
        <w:rPr>
          <w:rFonts w:cs="Times New Roman" w:hint="eastAsia"/>
        </w:rPr>
        <w:t>汽车</w:t>
      </w:r>
      <w:r w:rsidR="00DB19B0" w:rsidRPr="00462E06">
        <w:rPr>
          <w:rFonts w:cs="Times New Roman"/>
        </w:rPr>
        <w:t>后视镜的</w:t>
      </w:r>
      <w:r w:rsidR="00715C1D" w:rsidRPr="00462E06">
        <w:rPr>
          <w:rFonts w:cs="Times New Roman"/>
        </w:rPr>
        <w:t>关注度</w:t>
      </w:r>
      <w:r w:rsidR="00DB19B0" w:rsidRPr="00462E06">
        <w:rPr>
          <w:rFonts w:cs="Times New Roman"/>
        </w:rPr>
        <w:t>可以</w:t>
      </w:r>
      <w:r w:rsidR="009372D4">
        <w:rPr>
          <w:rFonts w:cs="Times New Roman" w:hint="eastAsia"/>
        </w:rPr>
        <w:t>一定程度上</w:t>
      </w:r>
      <w:r w:rsidR="00DB19B0" w:rsidRPr="00462E06">
        <w:rPr>
          <w:rFonts w:cs="Times New Roman"/>
        </w:rPr>
        <w:t>体现</w:t>
      </w:r>
      <w:r w:rsidR="00D94903">
        <w:rPr>
          <w:rFonts w:cs="Times New Roman" w:hint="eastAsia"/>
        </w:rPr>
        <w:t>出</w:t>
      </w:r>
      <w:r w:rsidR="00715C1D" w:rsidRPr="00462E06">
        <w:rPr>
          <w:rFonts w:cs="Times New Roman"/>
        </w:rPr>
        <w:t>其</w:t>
      </w:r>
      <w:r w:rsidR="00DB19B0" w:rsidRPr="00462E06">
        <w:rPr>
          <w:rFonts w:cs="Times New Roman"/>
        </w:rPr>
        <w:t>换道</w:t>
      </w:r>
      <w:r w:rsidR="009372D4">
        <w:rPr>
          <w:rFonts w:cs="Times New Roman" w:hint="eastAsia"/>
        </w:rPr>
        <w:t>的</w:t>
      </w:r>
      <w:r w:rsidR="006777E4">
        <w:rPr>
          <w:rFonts w:cs="Times New Roman" w:hint="eastAsia"/>
        </w:rPr>
        <w:t>驾驶</w:t>
      </w:r>
      <w:r w:rsidR="00DB19B0" w:rsidRPr="00462E06">
        <w:rPr>
          <w:rFonts w:cs="Times New Roman"/>
        </w:rPr>
        <w:t>意图，</w:t>
      </w:r>
      <w:r w:rsidR="00355DF9">
        <w:rPr>
          <w:rFonts w:cs="Times New Roman" w:hint="eastAsia"/>
        </w:rPr>
        <w:t>并</w:t>
      </w:r>
      <w:r w:rsidR="00DB19B0" w:rsidRPr="00462E06">
        <w:rPr>
          <w:rFonts w:cs="Times New Roman"/>
        </w:rPr>
        <w:t>且</w:t>
      </w:r>
      <w:r w:rsidR="00715C1D" w:rsidRPr="00462E06">
        <w:rPr>
          <w:rFonts w:cs="Times New Roman"/>
        </w:rPr>
        <w:t>在</w:t>
      </w:r>
      <w:r w:rsidR="000B7018">
        <w:rPr>
          <w:rFonts w:cs="Times New Roman" w:hint="eastAsia"/>
        </w:rPr>
        <w:t>准备</w:t>
      </w:r>
      <w:r w:rsidR="00715C1D" w:rsidRPr="00462E06">
        <w:rPr>
          <w:rFonts w:cs="Times New Roman"/>
        </w:rPr>
        <w:t>换道时，会对当前</w:t>
      </w:r>
      <w:r w:rsidR="00F00ABE">
        <w:rPr>
          <w:rFonts w:cs="Times New Roman" w:hint="eastAsia"/>
        </w:rPr>
        <w:t>行驶</w:t>
      </w:r>
      <w:r w:rsidR="00715C1D" w:rsidRPr="00462E06">
        <w:rPr>
          <w:rFonts w:cs="Times New Roman"/>
        </w:rPr>
        <w:t>车道的注意力降低</w:t>
      </w:r>
      <w:r w:rsidR="002F43E3" w:rsidRPr="00462E06">
        <w:rPr>
          <w:rFonts w:cs="Times New Roman"/>
        </w:rPr>
        <w:t>。</w:t>
      </w:r>
    </w:p>
    <w:p w14:paraId="12B91547" w14:textId="5B93331C" w:rsidR="005F5640" w:rsidRPr="00462E06" w:rsidRDefault="0045338A" w:rsidP="007A4343">
      <w:pPr>
        <w:ind w:firstLine="480"/>
        <w:rPr>
          <w:rFonts w:cs="Times New Roman"/>
        </w:rPr>
      </w:pPr>
      <w:r w:rsidRPr="00462E06">
        <w:rPr>
          <w:rFonts w:cs="Times New Roman"/>
        </w:rPr>
        <w:t>吉林大学的杨诚</w:t>
      </w:r>
      <w:r w:rsidR="00A91849" w:rsidRPr="00462E06">
        <w:rPr>
          <w:rFonts w:cs="Times New Roman"/>
          <w:vertAlign w:val="superscript"/>
        </w:rPr>
        <w:fldChar w:fldCharType="begin"/>
      </w:r>
      <w:r w:rsidR="00A91849" w:rsidRPr="00462E06">
        <w:rPr>
          <w:rFonts w:cs="Times New Roman"/>
          <w:vertAlign w:val="superscript"/>
        </w:rPr>
        <w:instrText xml:space="preserve"> REF _Ref512434160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[7]</w:t>
      </w:r>
      <w:r w:rsidR="00A91849" w:rsidRPr="00462E06">
        <w:rPr>
          <w:rFonts w:cs="Times New Roman"/>
          <w:vertAlign w:val="superscript"/>
        </w:rPr>
        <w:fldChar w:fldCharType="end"/>
      </w:r>
      <w:r w:rsidRPr="00462E06">
        <w:rPr>
          <w:rFonts w:cs="Times New Roman"/>
        </w:rPr>
        <w:t>基于隐马尔可夫理论，选取了能够表征驾驶人视觉特性的</w:t>
      </w:r>
      <w:r w:rsidRPr="00462E06">
        <w:rPr>
          <w:rFonts w:cs="Times New Roman"/>
        </w:rPr>
        <w:t xml:space="preserve"> 6 </w:t>
      </w:r>
      <w:r w:rsidRPr="00462E06">
        <w:rPr>
          <w:rFonts w:cs="Times New Roman"/>
        </w:rPr>
        <w:t>个参数，即对后视镜的注视次数、注视时间、注视点转移路径、扫视幅度、扫视速度和头部转角，利用</w:t>
      </w:r>
      <w:r w:rsidR="00AC67DA" w:rsidRPr="00462E06">
        <w:rPr>
          <w:rFonts w:cs="Times New Roman"/>
        </w:rPr>
        <w:t>MATLAB</w:t>
      </w:r>
      <w:r w:rsidRPr="00462E06">
        <w:rPr>
          <w:rFonts w:cs="Times New Roman"/>
        </w:rPr>
        <w:t>软件自带的</w:t>
      </w:r>
      <w:r w:rsidRPr="00462E06">
        <w:rPr>
          <w:rFonts w:cs="Times New Roman"/>
        </w:rPr>
        <w:t>HMM</w:t>
      </w:r>
      <w:r w:rsidRPr="00462E06">
        <w:rPr>
          <w:rFonts w:cs="Times New Roman"/>
        </w:rPr>
        <w:t>工具箱编程，</w:t>
      </w:r>
      <w:r w:rsidR="004415B8">
        <w:rPr>
          <w:rFonts w:cs="Times New Roman" w:hint="eastAsia"/>
        </w:rPr>
        <w:t>构建</w:t>
      </w:r>
      <w:r w:rsidRPr="00462E06">
        <w:rPr>
          <w:rFonts w:cs="Times New Roman"/>
        </w:rPr>
        <w:t>了驾驶</w:t>
      </w:r>
      <w:r w:rsidR="009446E1">
        <w:rPr>
          <w:rFonts w:cs="Times New Roman" w:hint="eastAsia"/>
        </w:rPr>
        <w:t>员</w:t>
      </w:r>
      <w:r w:rsidRPr="00462E06">
        <w:rPr>
          <w:rFonts w:cs="Times New Roman"/>
        </w:rPr>
        <w:t>换道意图</w:t>
      </w:r>
      <w:r w:rsidR="00D251BE">
        <w:rPr>
          <w:rFonts w:cs="Times New Roman" w:hint="eastAsia"/>
        </w:rPr>
        <w:t>的辨识</w:t>
      </w:r>
      <w:r w:rsidRPr="00462E06">
        <w:rPr>
          <w:rFonts w:cs="Times New Roman"/>
        </w:rPr>
        <w:t>模型，并利用测试样本对</w:t>
      </w:r>
      <w:r w:rsidR="008A050E">
        <w:rPr>
          <w:rFonts w:cs="Times New Roman" w:hint="eastAsia"/>
        </w:rPr>
        <w:t>辨识</w:t>
      </w:r>
      <w:r w:rsidRPr="00462E06">
        <w:rPr>
          <w:rFonts w:cs="Times New Roman"/>
        </w:rPr>
        <w:t>模型进行验证。</w:t>
      </w:r>
      <w:r w:rsidR="004D3FAF" w:rsidRPr="00462E06">
        <w:rPr>
          <w:rFonts w:cs="Times New Roman"/>
        </w:rPr>
        <w:t>其研究</w:t>
      </w:r>
      <w:r w:rsidRPr="00462E06">
        <w:rPr>
          <w:rFonts w:cs="Times New Roman"/>
        </w:rPr>
        <w:t>建立</w:t>
      </w:r>
      <w:r w:rsidR="004D3FAF" w:rsidRPr="00462E06">
        <w:rPr>
          <w:rFonts w:cs="Times New Roman"/>
        </w:rPr>
        <w:t>了有较高的识别准确率</w:t>
      </w:r>
      <w:r w:rsidRPr="00462E06">
        <w:rPr>
          <w:rFonts w:cs="Times New Roman"/>
        </w:rPr>
        <w:t>的模型</w:t>
      </w:r>
      <w:r w:rsidR="00993121" w:rsidRPr="00462E06">
        <w:rPr>
          <w:rFonts w:cs="Times New Roman"/>
        </w:rPr>
        <w:t>，</w:t>
      </w:r>
      <w:r w:rsidR="00DD3607" w:rsidRPr="00462E06">
        <w:rPr>
          <w:rFonts w:cs="Times New Roman"/>
        </w:rPr>
        <w:t>因此</w:t>
      </w:r>
      <w:r w:rsidRPr="00462E06">
        <w:rPr>
          <w:rFonts w:cs="Times New Roman"/>
        </w:rPr>
        <w:t>为驾驶意图研究</w:t>
      </w:r>
      <w:r w:rsidR="00993121" w:rsidRPr="00462E06">
        <w:rPr>
          <w:rFonts w:cs="Times New Roman"/>
        </w:rPr>
        <w:t>方面</w:t>
      </w:r>
      <w:r w:rsidRPr="00462E06">
        <w:rPr>
          <w:rFonts w:cs="Times New Roman"/>
        </w:rPr>
        <w:t>提供</w:t>
      </w:r>
      <w:r w:rsidR="00993121" w:rsidRPr="00462E06">
        <w:rPr>
          <w:rFonts w:cs="Times New Roman"/>
        </w:rPr>
        <w:t>了</w:t>
      </w:r>
      <w:r w:rsidRPr="00462E06">
        <w:rPr>
          <w:rFonts w:cs="Times New Roman"/>
        </w:rPr>
        <w:t>重要的</w:t>
      </w:r>
      <w:r w:rsidR="00993121" w:rsidRPr="00462E06">
        <w:rPr>
          <w:rFonts w:cs="Times New Roman"/>
        </w:rPr>
        <w:t>参考</w:t>
      </w:r>
      <w:r w:rsidRPr="00462E06">
        <w:rPr>
          <w:rFonts w:cs="Times New Roman"/>
        </w:rPr>
        <w:t>。</w:t>
      </w:r>
    </w:p>
    <w:p w14:paraId="6171F2B9" w14:textId="43D6A285" w:rsidR="00FC0E25" w:rsidRPr="00462E06" w:rsidRDefault="00FC0E25" w:rsidP="00B26CAA">
      <w:pPr>
        <w:pStyle w:val="2"/>
        <w:spacing w:before="163"/>
      </w:pPr>
      <w:bookmarkStart w:id="19" w:name="_Toc512758321"/>
      <w:r w:rsidRPr="00462E06">
        <w:t>国外研究现状</w:t>
      </w:r>
      <w:bookmarkEnd w:id="19"/>
    </w:p>
    <w:p w14:paraId="6B798A4E" w14:textId="4C7EFE0E" w:rsidR="00124F40" w:rsidRPr="00462E06" w:rsidRDefault="00124F40" w:rsidP="006747B6">
      <w:pPr>
        <w:ind w:firstLine="480"/>
        <w:rPr>
          <w:rFonts w:cs="Times New Roman"/>
          <w:shd w:val="clear" w:color="auto" w:fill="FFFFFF"/>
        </w:rPr>
      </w:pPr>
      <w:r w:rsidRPr="00462E06">
        <w:rPr>
          <w:rFonts w:cs="Times New Roman"/>
          <w:shd w:val="clear" w:color="auto" w:fill="FFFFFF"/>
        </w:rPr>
        <w:t>国外在驾驶意图</w:t>
      </w:r>
      <w:r w:rsidR="00120A36">
        <w:rPr>
          <w:rFonts w:cs="Times New Roman" w:hint="eastAsia"/>
          <w:shd w:val="clear" w:color="auto" w:fill="FFFFFF"/>
        </w:rPr>
        <w:t>识别与</w:t>
      </w:r>
      <w:r w:rsidRPr="00462E06">
        <w:rPr>
          <w:rFonts w:cs="Times New Roman"/>
          <w:shd w:val="clear" w:color="auto" w:fill="FFFFFF"/>
        </w:rPr>
        <w:t>预测方向上进展比国内</w:t>
      </w:r>
      <w:r w:rsidR="00120A36">
        <w:rPr>
          <w:rFonts w:cs="Times New Roman" w:hint="eastAsia"/>
          <w:shd w:val="clear" w:color="auto" w:fill="FFFFFF"/>
        </w:rPr>
        <w:t>快</w:t>
      </w:r>
      <w:r w:rsidRPr="00462E06">
        <w:rPr>
          <w:rFonts w:cs="Times New Roman"/>
          <w:shd w:val="clear" w:color="auto" w:fill="FFFFFF"/>
        </w:rPr>
        <w:t>，</w:t>
      </w:r>
      <w:r w:rsidR="00120A36">
        <w:rPr>
          <w:rFonts w:cs="Times New Roman" w:hint="eastAsia"/>
          <w:shd w:val="clear" w:color="auto" w:fill="FFFFFF"/>
        </w:rPr>
        <w:t>而且相关的</w:t>
      </w:r>
      <w:r w:rsidRPr="00462E06">
        <w:rPr>
          <w:rFonts w:cs="Times New Roman"/>
          <w:shd w:val="clear" w:color="auto" w:fill="FFFFFF"/>
        </w:rPr>
        <w:t>研究也具有</w:t>
      </w:r>
      <w:r w:rsidR="00341674" w:rsidRPr="00462E06">
        <w:rPr>
          <w:rFonts w:cs="Times New Roman"/>
          <w:shd w:val="clear" w:color="auto" w:fill="FFFFFF"/>
        </w:rPr>
        <w:t>特点，值得国内</w:t>
      </w:r>
      <w:r w:rsidR="00120A36">
        <w:rPr>
          <w:rFonts w:cs="Times New Roman" w:hint="eastAsia"/>
          <w:shd w:val="clear" w:color="auto" w:fill="FFFFFF"/>
        </w:rPr>
        <w:t>学者</w:t>
      </w:r>
      <w:r w:rsidR="00341674" w:rsidRPr="00462E06">
        <w:rPr>
          <w:rFonts w:cs="Times New Roman"/>
          <w:shd w:val="clear" w:color="auto" w:fill="FFFFFF"/>
        </w:rPr>
        <w:t>学习</w:t>
      </w:r>
      <w:r w:rsidR="00120A36">
        <w:rPr>
          <w:rFonts w:cs="Times New Roman" w:hint="eastAsia"/>
          <w:shd w:val="clear" w:color="auto" w:fill="FFFFFF"/>
        </w:rPr>
        <w:t>和借鉴</w:t>
      </w:r>
      <w:r w:rsidR="00341674" w:rsidRPr="00462E06">
        <w:rPr>
          <w:rFonts w:cs="Times New Roman"/>
          <w:shd w:val="clear" w:color="auto" w:fill="FFFFFF"/>
        </w:rPr>
        <w:t>。</w:t>
      </w:r>
    </w:p>
    <w:p w14:paraId="30BBD024" w14:textId="4760E604" w:rsidR="006B0DA9" w:rsidRDefault="006B0DA9" w:rsidP="005F5640">
      <w:pPr>
        <w:ind w:firstLine="480"/>
        <w:rPr>
          <w:rFonts w:cs="Times New Roman"/>
        </w:rPr>
      </w:pPr>
      <w:r w:rsidRPr="00462E06">
        <w:rPr>
          <w:rFonts w:cs="Times New Roman"/>
        </w:rPr>
        <w:t>Olsen</w:t>
      </w:r>
      <w:r w:rsidR="00EC0BBC" w:rsidRPr="00462E06">
        <w:rPr>
          <w:rFonts w:cs="Times New Roman"/>
        </w:rPr>
        <w:t xml:space="preserve"> </w:t>
      </w:r>
      <w:r w:rsidR="003E68A2" w:rsidRPr="00462E06">
        <w:rPr>
          <w:rFonts w:cs="Times New Roman"/>
        </w:rPr>
        <w:t>E</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_Ref512434163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[8]</w:t>
      </w:r>
      <w:r w:rsidR="00A91849" w:rsidRPr="00462E06">
        <w:rPr>
          <w:rFonts w:cs="Times New Roman"/>
          <w:shd w:val="clear" w:color="auto" w:fill="FFFFFF"/>
          <w:vertAlign w:val="superscript"/>
        </w:rPr>
        <w:fldChar w:fldCharType="end"/>
      </w:r>
      <w:r w:rsidRPr="00462E06">
        <w:rPr>
          <w:rFonts w:cs="Times New Roman"/>
        </w:rPr>
        <w:t>把驾驶</w:t>
      </w:r>
      <w:r w:rsidR="006331E4" w:rsidRPr="00462E06">
        <w:rPr>
          <w:rFonts w:cs="Times New Roman"/>
        </w:rPr>
        <w:t>员实际</w:t>
      </w:r>
      <w:r w:rsidRPr="00462E06">
        <w:rPr>
          <w:rFonts w:cs="Times New Roman"/>
        </w:rPr>
        <w:t>驾驶过程中的注视点划分为多个注视区域，研究换道过程中注视点与驾驶意图的规律，发现向左换道前驾驶人对左侧兴趣区域的关注程度约为直行时的</w:t>
      </w:r>
      <w:r w:rsidRPr="00462E06">
        <w:rPr>
          <w:rFonts w:cs="Times New Roman"/>
        </w:rPr>
        <w:t>2</w:t>
      </w:r>
      <w:r w:rsidRPr="00462E06">
        <w:rPr>
          <w:rFonts w:cs="Times New Roman"/>
        </w:rPr>
        <w:t>倍。</w:t>
      </w:r>
    </w:p>
    <w:p w14:paraId="6B650A48" w14:textId="38E7C8E1" w:rsidR="00184269" w:rsidRPr="00462E06" w:rsidRDefault="00184269" w:rsidP="005F5640">
      <w:pPr>
        <w:ind w:firstLine="480"/>
        <w:rPr>
          <w:rFonts w:cs="Times New Roman" w:hint="eastAsia"/>
        </w:rPr>
      </w:pPr>
      <w:r w:rsidRPr="00462E06">
        <w:rPr>
          <w:rFonts w:cs="Times New Roman"/>
        </w:rPr>
        <w:t>Olsen E</w:t>
      </w:r>
      <w:r w:rsidRPr="00462E06">
        <w:rPr>
          <w:rFonts w:cs="Times New Roman"/>
        </w:rPr>
        <w:t>等人</w:t>
      </w:r>
      <w:r w:rsidRPr="00462E06">
        <w:rPr>
          <w:rFonts w:cs="Times New Roman"/>
          <w:shd w:val="clear" w:color="auto" w:fill="FFFFFF"/>
          <w:vertAlign w:val="superscript"/>
        </w:rPr>
        <w:fldChar w:fldCharType="begin"/>
      </w:r>
      <w:r w:rsidRPr="00462E06">
        <w:rPr>
          <w:rFonts w:cs="Times New Roman"/>
          <w:vertAlign w:val="superscript"/>
        </w:rPr>
        <w:instrText xml:space="preserve"> REF _Ref512434163 \r \h </w:instrText>
      </w:r>
      <w:r w:rsidRPr="00462E06">
        <w:rPr>
          <w:rFonts w:cs="Times New Roman"/>
          <w:shd w:val="clear" w:color="auto" w:fill="FFFFFF"/>
          <w:vertAlign w:val="superscript"/>
        </w:rPr>
        <w:instrText xml:space="preserve"> \* MERGEFORMAT </w:instrText>
      </w:r>
      <w:r w:rsidRPr="00462E06">
        <w:rPr>
          <w:rFonts w:cs="Times New Roman"/>
          <w:shd w:val="clear" w:color="auto" w:fill="FFFFFF"/>
          <w:vertAlign w:val="superscript"/>
        </w:rPr>
      </w:r>
      <w:r w:rsidRPr="00462E06">
        <w:rPr>
          <w:rFonts w:cs="Times New Roman"/>
          <w:shd w:val="clear" w:color="auto" w:fill="FFFFFF"/>
          <w:vertAlign w:val="superscript"/>
        </w:rPr>
        <w:fldChar w:fldCharType="separate"/>
      </w:r>
      <w:r w:rsidRPr="00462E06">
        <w:rPr>
          <w:rFonts w:cs="Times New Roman"/>
          <w:vertAlign w:val="superscript"/>
        </w:rPr>
        <w:t>[8]</w:t>
      </w:r>
      <w:r w:rsidRPr="00462E06">
        <w:rPr>
          <w:rFonts w:cs="Times New Roman"/>
          <w:shd w:val="clear" w:color="auto" w:fill="FFFFFF"/>
          <w:vertAlign w:val="superscript"/>
        </w:rPr>
        <w:fldChar w:fldCharType="end"/>
      </w:r>
      <w:r w:rsidR="00EE6FC8">
        <w:rPr>
          <w:rFonts w:cs="Times New Roman" w:hint="eastAsia"/>
        </w:rPr>
        <w:t>将驾驶员</w:t>
      </w:r>
      <w:r w:rsidR="00980E87">
        <w:rPr>
          <w:rFonts w:cs="Times New Roman" w:hint="eastAsia"/>
        </w:rPr>
        <w:t>行驶</w:t>
      </w:r>
      <w:r w:rsidR="00EE6FC8">
        <w:rPr>
          <w:rFonts w:cs="Times New Roman" w:hint="eastAsia"/>
        </w:rPr>
        <w:t>过程中</w:t>
      </w:r>
      <w:r w:rsidR="004E7024">
        <w:rPr>
          <w:rFonts w:cs="Times New Roman" w:hint="eastAsia"/>
        </w:rPr>
        <w:t>的</w:t>
      </w:r>
      <w:r w:rsidR="00531DF1">
        <w:rPr>
          <w:rFonts w:cs="Times New Roman" w:hint="eastAsia"/>
        </w:rPr>
        <w:t>注视</w:t>
      </w:r>
      <w:r w:rsidR="003F52EB">
        <w:rPr>
          <w:rFonts w:cs="Times New Roman" w:hint="eastAsia"/>
        </w:rPr>
        <w:t>重心</w:t>
      </w:r>
      <w:r w:rsidR="00531DF1">
        <w:rPr>
          <w:rFonts w:cs="Times New Roman" w:hint="eastAsia"/>
        </w:rPr>
        <w:t>分成多块</w:t>
      </w:r>
      <w:r w:rsidR="001609FE">
        <w:rPr>
          <w:rFonts w:cs="Times New Roman" w:hint="eastAsia"/>
        </w:rPr>
        <w:t>视觉</w:t>
      </w:r>
      <w:r w:rsidR="00531DF1">
        <w:rPr>
          <w:rFonts w:cs="Times New Roman" w:hint="eastAsia"/>
        </w:rPr>
        <w:t>区域，进而</w:t>
      </w:r>
      <w:r>
        <w:rPr>
          <w:rFonts w:cs="Times New Roman" w:hint="eastAsia"/>
        </w:rPr>
        <w:t>研究驾驶员</w:t>
      </w:r>
      <w:r w:rsidR="00980E87">
        <w:rPr>
          <w:rFonts w:cs="Times New Roman" w:hint="eastAsia"/>
        </w:rPr>
        <w:t>在实际</w:t>
      </w:r>
      <w:r>
        <w:rPr>
          <w:rFonts w:cs="Times New Roman" w:hint="eastAsia"/>
        </w:rPr>
        <w:t>换道过程中注视</w:t>
      </w:r>
      <w:r w:rsidR="005920D2">
        <w:rPr>
          <w:rFonts w:cs="Times New Roman" w:hint="eastAsia"/>
        </w:rPr>
        <w:t>重心</w:t>
      </w:r>
      <w:r>
        <w:rPr>
          <w:rFonts w:cs="Times New Roman" w:hint="eastAsia"/>
        </w:rPr>
        <w:t>和驾驶意图之间的</w:t>
      </w:r>
      <w:r w:rsidR="00A50434">
        <w:rPr>
          <w:rFonts w:cs="Times New Roman" w:hint="eastAsia"/>
        </w:rPr>
        <w:t>规律</w:t>
      </w:r>
      <w:r w:rsidR="00F76F59">
        <w:rPr>
          <w:rFonts w:cs="Times New Roman" w:hint="eastAsia"/>
        </w:rPr>
        <w:t>。结果表明，当驾驶员意图向左侧换道时，其对左侧</w:t>
      </w:r>
      <w:r w:rsidR="00C520AD">
        <w:rPr>
          <w:rFonts w:cs="Times New Roman" w:hint="eastAsia"/>
        </w:rPr>
        <w:t>兴趣</w:t>
      </w:r>
      <w:r w:rsidR="00F76F59">
        <w:rPr>
          <w:rFonts w:cs="Times New Roman" w:hint="eastAsia"/>
        </w:rPr>
        <w:t>区域的关注度</w:t>
      </w:r>
      <w:r w:rsidR="002D660A">
        <w:rPr>
          <w:rFonts w:cs="Times New Roman" w:hint="eastAsia"/>
        </w:rPr>
        <w:t>会提升至</w:t>
      </w:r>
      <w:r w:rsidR="00232806">
        <w:rPr>
          <w:rFonts w:cs="Times New Roman" w:hint="eastAsia"/>
        </w:rPr>
        <w:t>直行时的两倍。</w:t>
      </w:r>
    </w:p>
    <w:p w14:paraId="302CCE05" w14:textId="77777777" w:rsidR="006B0DA9" w:rsidRPr="00462E06" w:rsidRDefault="006B0DA9" w:rsidP="005F5640">
      <w:pPr>
        <w:ind w:firstLine="480"/>
        <w:rPr>
          <w:rFonts w:cs="Times New Roman"/>
        </w:rPr>
      </w:pPr>
      <w:r w:rsidRPr="00462E06">
        <w:rPr>
          <w:rFonts w:cs="Times New Roman"/>
        </w:rPr>
        <w:t>Salvucci D D</w:t>
      </w:r>
      <w:r w:rsidRPr="00462E06">
        <w:rPr>
          <w:rFonts w:cs="Times New Roman"/>
        </w:rPr>
        <w:t>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_Ref512434178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[9]</w:t>
      </w:r>
      <w:r w:rsidR="00A91849" w:rsidRPr="00462E06">
        <w:rPr>
          <w:rFonts w:cs="Times New Roman"/>
          <w:vertAlign w:val="superscript"/>
        </w:rPr>
        <w:fldChar w:fldCharType="end"/>
      </w:r>
      <w:r w:rsidRPr="00462E06">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7F9E78FF" w:rsidR="00D558C2" w:rsidRPr="00462E06" w:rsidRDefault="006B0DA9" w:rsidP="005F5640">
      <w:pPr>
        <w:ind w:firstLine="480"/>
        <w:rPr>
          <w:rFonts w:cs="Times New Roman"/>
        </w:rPr>
      </w:pPr>
      <w:r w:rsidRPr="00462E06">
        <w:rPr>
          <w:rFonts w:cs="Times New Roman"/>
        </w:rPr>
        <w:t>Mori M</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[10]</w:t>
      </w:r>
      <w:r w:rsidR="00A91849" w:rsidRPr="00462E06">
        <w:rPr>
          <w:rFonts w:cs="Times New Roman"/>
          <w:shd w:val="clear" w:color="auto" w:fill="FFFFFF"/>
          <w:vertAlign w:val="superscript"/>
        </w:rPr>
        <w:fldChar w:fldCharType="end"/>
      </w:r>
      <w:r w:rsidRPr="00462E06">
        <w:rPr>
          <w:rFonts w:cs="Times New Roman"/>
        </w:rPr>
        <w:t>通过驾驶员行驶过程中脸部的视频，采用手动标记驾驶员的注视方向的方式，研究驾驶员</w:t>
      </w:r>
      <w:r w:rsidR="00086048">
        <w:rPr>
          <w:rFonts w:cs="Times New Roman" w:hint="eastAsia"/>
        </w:rPr>
        <w:t>的</w:t>
      </w:r>
      <w:r w:rsidR="000F5E98">
        <w:rPr>
          <w:rFonts w:cs="Times New Roman" w:hint="eastAsia"/>
        </w:rPr>
        <w:t>意图</w:t>
      </w:r>
      <w:r w:rsidR="00B373B7">
        <w:rPr>
          <w:rFonts w:cs="Times New Roman" w:hint="eastAsia"/>
        </w:rPr>
        <w:t>、</w:t>
      </w:r>
      <w:r w:rsidRPr="00462E06">
        <w:rPr>
          <w:rFonts w:cs="Times New Roman"/>
        </w:rPr>
        <w:t>注视行为</w:t>
      </w:r>
      <w:r w:rsidR="00B373B7">
        <w:rPr>
          <w:rFonts w:cs="Times New Roman" w:hint="eastAsia"/>
        </w:rPr>
        <w:t>和</w:t>
      </w:r>
      <w:r w:rsidRPr="00462E06">
        <w:rPr>
          <w:rFonts w:cs="Times New Roman"/>
        </w:rPr>
        <w:t>碰撞风险</w:t>
      </w:r>
      <w:r w:rsidR="00B90234">
        <w:rPr>
          <w:rFonts w:cs="Times New Roman" w:hint="eastAsia"/>
        </w:rPr>
        <w:t>三者</w:t>
      </w:r>
      <w:r w:rsidRPr="00462E06">
        <w:rPr>
          <w:rFonts w:cs="Times New Roman"/>
        </w:rPr>
        <w:t>之间的关系。他们计算了注视资源在汽车八个区域内的资源分布，并发现注视行为存在个体差异，专家司机的意识水平比非专家司机高。</w:t>
      </w:r>
    </w:p>
    <w:p w14:paraId="0ACE8BB3" w14:textId="77777777" w:rsidR="00673337" w:rsidRPr="00462E06" w:rsidRDefault="00673337" w:rsidP="006A619E">
      <w:pPr>
        <w:ind w:firstLine="480"/>
        <w:rPr>
          <w:rFonts w:cs="Times New Roman"/>
        </w:rPr>
      </w:pPr>
      <w:r w:rsidRPr="00462E06">
        <w:rPr>
          <w:rFonts w:cs="Times New Roman"/>
        </w:rPr>
        <w:t>Liu A</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[11]</w:t>
      </w:r>
      <w:r w:rsidR="00A91849" w:rsidRPr="00462E06">
        <w:rPr>
          <w:rFonts w:cs="Times New Roman"/>
          <w:shd w:val="clear" w:color="auto" w:fill="FFFFFF"/>
          <w:vertAlign w:val="superscript"/>
        </w:rPr>
        <w:fldChar w:fldCharType="end"/>
      </w:r>
      <w:r w:rsidRPr="00462E06">
        <w:rPr>
          <w:rFonts w:cs="Times New Roman"/>
        </w:rPr>
        <w:t>提出驾驶员当前的控制动作、视觉搜索行为以及</w:t>
      </w:r>
      <w:r w:rsidR="005915BD" w:rsidRPr="00462E06">
        <w:rPr>
          <w:rFonts w:cs="Times New Roman"/>
        </w:rPr>
        <w:t>机动车</w:t>
      </w:r>
      <w:r w:rsidRPr="00462E06">
        <w:rPr>
          <w:rFonts w:cs="Times New Roman"/>
        </w:rPr>
        <w:t>周围的交通</w:t>
      </w:r>
      <w:r w:rsidR="003D5A33" w:rsidRPr="00462E06">
        <w:rPr>
          <w:rFonts w:cs="Times New Roman"/>
        </w:rPr>
        <w:t>情形</w:t>
      </w:r>
      <w:r w:rsidRPr="00462E06">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70E864C5" w:rsidR="00FE2ADA" w:rsidRPr="00462E06" w:rsidRDefault="00FE2ADA" w:rsidP="00E00734">
      <w:pPr>
        <w:ind w:firstLine="480"/>
        <w:rPr>
          <w:rFonts w:cs="Times New Roman"/>
        </w:rPr>
      </w:pPr>
      <w:r w:rsidRPr="00462E06">
        <w:rPr>
          <w:rFonts w:cs="Times New Roman"/>
        </w:rPr>
        <w:t>Werneke J</w:t>
      </w:r>
      <w:r w:rsidR="00F81158" w:rsidRPr="00462E06">
        <w:rPr>
          <w:rFonts w:cs="Times New Roman"/>
        </w:rPr>
        <w:t>和</w:t>
      </w:r>
      <w:r w:rsidRPr="00462E06">
        <w:rPr>
          <w:rFonts w:cs="Times New Roman"/>
        </w:rPr>
        <w:t>Vollrath M</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_Ref512434193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[12]</w:t>
      </w:r>
      <w:r w:rsidR="00A91849" w:rsidRPr="00462E06">
        <w:rPr>
          <w:rFonts w:cs="Times New Roman"/>
          <w:shd w:val="clear" w:color="auto" w:fill="FFFFFF"/>
          <w:vertAlign w:val="superscript"/>
        </w:rPr>
        <w:fldChar w:fldCharType="end"/>
      </w:r>
      <w:r w:rsidRPr="00462E06">
        <w:rPr>
          <w:rFonts w:cs="Times New Roman"/>
        </w:rPr>
        <w:t>采用驾驶模拟</w:t>
      </w:r>
      <w:r w:rsidR="00854E5B">
        <w:rPr>
          <w:rFonts w:cs="Times New Roman" w:hint="eastAsia"/>
        </w:rPr>
        <w:t>装置</w:t>
      </w:r>
      <w:r w:rsidRPr="00462E06">
        <w:rPr>
          <w:rFonts w:cs="Times New Roman"/>
        </w:rPr>
        <w:t>研究了</w:t>
      </w:r>
      <w:r w:rsidR="001C75DD">
        <w:rPr>
          <w:rFonts w:cs="Times New Roman" w:hint="eastAsia"/>
        </w:rPr>
        <w:t>十字</w:t>
      </w:r>
      <w:r w:rsidRPr="00462E06">
        <w:rPr>
          <w:rFonts w:cs="Times New Roman"/>
        </w:rPr>
        <w:t>路口</w:t>
      </w:r>
      <w:r w:rsidR="001C75DD">
        <w:rPr>
          <w:rFonts w:cs="Times New Roman" w:hint="eastAsia"/>
        </w:rPr>
        <w:t>的</w:t>
      </w:r>
      <w:r w:rsidRPr="00462E06">
        <w:rPr>
          <w:rFonts w:cs="Times New Roman"/>
        </w:rPr>
        <w:t>复杂度对驾驶员</w:t>
      </w:r>
      <w:r w:rsidR="001C75DD">
        <w:rPr>
          <w:rFonts w:cs="Times New Roman" w:hint="eastAsia"/>
        </w:rPr>
        <w:t>的</w:t>
      </w:r>
      <w:r w:rsidRPr="00462E06">
        <w:rPr>
          <w:rFonts w:cs="Times New Roman"/>
        </w:rPr>
        <w:t>驾驶意图</w:t>
      </w:r>
      <w:r w:rsidR="001C75DD">
        <w:rPr>
          <w:rFonts w:cs="Times New Roman" w:hint="eastAsia"/>
        </w:rPr>
        <w:t>及</w:t>
      </w:r>
      <w:r w:rsidRPr="00462E06">
        <w:rPr>
          <w:rFonts w:cs="Times New Roman"/>
        </w:rPr>
        <w:t>行为的影响，同时用实验来探究驾驶员注视特性、车辆反应等对驾驶员在交叉路口处驾驶意图的影响。其研究表明驾驶员的注视特性</w:t>
      </w:r>
      <w:r w:rsidRPr="00462E06">
        <w:rPr>
          <w:rFonts w:cs="Times New Roman"/>
        </w:rPr>
        <w:t>——</w:t>
      </w:r>
      <w:r w:rsidRPr="00462E06">
        <w:rPr>
          <w:rFonts w:cs="Times New Roman"/>
        </w:rPr>
        <w:t>注意力分配这一项对驾驶员在交叉路口处的驾驶意图产生明显影响，且最不复杂的交叉路口显示出最多的意外。</w:t>
      </w:r>
    </w:p>
    <w:p w14:paraId="077FB121" w14:textId="304680D9" w:rsidR="00CD5036" w:rsidRPr="00462E06" w:rsidRDefault="00B56885" w:rsidP="00B56885">
      <w:pPr>
        <w:ind w:firstLine="480"/>
        <w:rPr>
          <w:rFonts w:cs="Times New Roman"/>
          <w:shd w:val="clear" w:color="auto" w:fill="FFFFFF"/>
        </w:rPr>
      </w:pPr>
      <w:r w:rsidRPr="00462E06">
        <w:rPr>
          <w:rFonts w:cs="Times New Roman"/>
          <w:shd w:val="clear" w:color="auto" w:fill="FFFFFF"/>
        </w:rPr>
        <w:lastRenderedPageBreak/>
        <w:t>Faure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_Ref512434197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[13]</w:t>
      </w:r>
      <w:r w:rsidR="00A91849" w:rsidRPr="00462E06">
        <w:rPr>
          <w:rFonts w:cs="Times New Roman"/>
          <w:shd w:val="clear" w:color="auto" w:fill="FFFFFF"/>
          <w:vertAlign w:val="superscript"/>
        </w:rPr>
        <w:fldChar w:fldCharType="end"/>
      </w:r>
      <w:r w:rsidR="00C20F50" w:rsidRPr="00462E06">
        <w:rPr>
          <w:rFonts w:cs="Times New Roman"/>
          <w:shd w:val="clear" w:color="auto" w:fill="FFFFFF"/>
        </w:rPr>
        <w:t>改变驾驶环境的复杂性与引入次级任务，</w:t>
      </w:r>
      <w:r w:rsidR="00FE2ADA" w:rsidRPr="00462E06">
        <w:rPr>
          <w:rFonts w:cs="Times New Roman"/>
          <w:shd w:val="clear" w:color="auto" w:fill="FFFFFF"/>
        </w:rPr>
        <w:t>采用模拟驾驶的方式</w:t>
      </w:r>
      <w:r w:rsidR="00C20F50" w:rsidRPr="00462E06">
        <w:rPr>
          <w:rFonts w:cs="Times New Roman"/>
          <w:shd w:val="clear" w:color="auto" w:fill="FFFFFF"/>
        </w:rPr>
        <w:t>，研究眨眼与驾驶员心理负荷的关系</w:t>
      </w:r>
      <w:r w:rsidR="0068582D" w:rsidRPr="00462E06">
        <w:rPr>
          <w:rFonts w:cs="Times New Roman"/>
          <w:shd w:val="clear" w:color="auto" w:fill="FFFFFF"/>
        </w:rPr>
        <w:t>。</w:t>
      </w:r>
      <w:r w:rsidR="001B27BF" w:rsidRPr="00462E06">
        <w:rPr>
          <w:rFonts w:cs="Times New Roman"/>
          <w:shd w:val="clear" w:color="auto" w:fill="FFFFFF"/>
        </w:rPr>
        <w:t>实验表明，</w:t>
      </w:r>
      <w:r w:rsidR="0068582D" w:rsidRPr="00462E06">
        <w:rPr>
          <w:rFonts w:cs="Times New Roman"/>
          <w:shd w:val="clear" w:color="auto" w:fill="FFFFFF"/>
        </w:rPr>
        <w:t>眨眼频率</w:t>
      </w:r>
      <w:r w:rsidR="00D34710" w:rsidRPr="00462E06">
        <w:rPr>
          <w:rFonts w:cs="Times New Roman"/>
          <w:shd w:val="clear" w:color="auto" w:fill="FFFFFF"/>
        </w:rPr>
        <w:t>可有效反映驾驶员心理状态，</w:t>
      </w:r>
      <w:r w:rsidR="001B27BF" w:rsidRPr="00462E06">
        <w:rPr>
          <w:rFonts w:cs="Times New Roman"/>
          <w:shd w:val="clear" w:color="auto" w:fill="FFFFFF"/>
        </w:rPr>
        <w:t>当任务难度增加时，眨眼频率下降，同时</w:t>
      </w:r>
      <w:r w:rsidR="0068582D" w:rsidRPr="00462E06">
        <w:rPr>
          <w:rFonts w:cs="Times New Roman"/>
          <w:shd w:val="clear" w:color="auto" w:fill="FFFFFF"/>
        </w:rPr>
        <w:t>当引入次级任务时，眨眼</w:t>
      </w:r>
      <w:r w:rsidR="00D34710" w:rsidRPr="00462E06">
        <w:rPr>
          <w:rFonts w:cs="Times New Roman"/>
          <w:shd w:val="clear" w:color="auto" w:fill="FFFFFF"/>
        </w:rPr>
        <w:t>持续时间没有受到影响。</w:t>
      </w:r>
    </w:p>
    <w:p w14:paraId="48BAF5B0" w14:textId="7F6B47BA" w:rsidR="00AC5A9A" w:rsidRPr="00462E06" w:rsidRDefault="00AC5A9A" w:rsidP="00AC5A9A">
      <w:pPr>
        <w:ind w:firstLine="480"/>
        <w:rPr>
          <w:rFonts w:cs="Times New Roman"/>
        </w:rPr>
      </w:pPr>
      <w:r w:rsidRPr="00462E06">
        <w:rPr>
          <w:rFonts w:cs="Times New Roman"/>
        </w:rPr>
        <w:t>Peng J</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_Ref512434201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[14]</w:t>
      </w:r>
      <w:r w:rsidR="00A91849" w:rsidRPr="00462E06">
        <w:rPr>
          <w:rFonts w:cs="Times New Roman"/>
          <w:shd w:val="clear" w:color="auto" w:fill="FFFFFF"/>
          <w:vertAlign w:val="superscript"/>
        </w:rPr>
        <w:fldChar w:fldCharType="end"/>
      </w:r>
      <w:r w:rsidRPr="00462E06">
        <w:rPr>
          <w:rFonts w:cs="Times New Roman"/>
        </w:rPr>
        <w:t>通过离线数据提取</w:t>
      </w:r>
      <w:r w:rsidR="00A26E43">
        <w:rPr>
          <w:rFonts w:cs="Times New Roman" w:hint="eastAsia"/>
        </w:rPr>
        <w:t>了</w:t>
      </w:r>
      <w:r w:rsidR="000D6D1F">
        <w:rPr>
          <w:rFonts w:cs="Times New Roman" w:hint="eastAsia"/>
        </w:rPr>
        <w:t>汽车</w:t>
      </w:r>
      <w:r w:rsidR="0076377C">
        <w:rPr>
          <w:rFonts w:cs="Times New Roman" w:hint="eastAsia"/>
        </w:rPr>
        <w:t>换道</w:t>
      </w:r>
      <w:r w:rsidRPr="00462E06">
        <w:rPr>
          <w:rFonts w:cs="Times New Roman"/>
        </w:rPr>
        <w:t>和</w:t>
      </w:r>
      <w:r w:rsidR="00ED25EE">
        <w:rPr>
          <w:rFonts w:cs="Times New Roman" w:hint="eastAsia"/>
        </w:rPr>
        <w:t>道路</w:t>
      </w:r>
      <w:r w:rsidRPr="00462E06">
        <w:rPr>
          <w:rFonts w:cs="Times New Roman"/>
        </w:rPr>
        <w:t>保持期间的驾驶</w:t>
      </w:r>
      <w:r w:rsidR="00F5128E">
        <w:rPr>
          <w:rFonts w:cs="Times New Roman" w:hint="eastAsia"/>
        </w:rPr>
        <w:t>员的</w:t>
      </w:r>
      <w:r w:rsidRPr="00462E06">
        <w:rPr>
          <w:rFonts w:cs="Times New Roman"/>
        </w:rPr>
        <w:t>行为特征，根据驾驶员</w:t>
      </w:r>
      <w:r w:rsidR="0053190B">
        <w:rPr>
          <w:rFonts w:cs="Times New Roman" w:hint="eastAsia"/>
        </w:rPr>
        <w:t>的</w:t>
      </w:r>
      <w:r w:rsidRPr="00462E06">
        <w:rPr>
          <w:rFonts w:cs="Times New Roman"/>
        </w:rPr>
        <w:t>视觉搜索</w:t>
      </w:r>
      <w:r w:rsidR="00B41DFB">
        <w:rPr>
          <w:rFonts w:cs="Times New Roman" w:hint="eastAsia"/>
        </w:rPr>
        <w:t>特点</w:t>
      </w:r>
      <w:r w:rsidRPr="00462E06">
        <w:rPr>
          <w:rFonts w:cs="Times New Roman"/>
        </w:rPr>
        <w:t>、</w:t>
      </w:r>
      <w:r w:rsidR="004E48AF">
        <w:rPr>
          <w:rFonts w:cs="Times New Roman" w:hint="eastAsia"/>
        </w:rPr>
        <w:t>驾驶行为</w:t>
      </w:r>
      <w:r w:rsidRPr="00462E06">
        <w:rPr>
          <w:rFonts w:cs="Times New Roman"/>
        </w:rPr>
        <w:t>、</w:t>
      </w:r>
      <w:r w:rsidR="00456A94">
        <w:rPr>
          <w:rFonts w:cs="Times New Roman" w:hint="eastAsia"/>
        </w:rPr>
        <w:t>汽车行驶</w:t>
      </w:r>
      <w:r w:rsidRPr="00462E06">
        <w:rPr>
          <w:rFonts w:cs="Times New Roman"/>
        </w:rPr>
        <w:t>状态和驾驶条件构建综合预测指标体系</w:t>
      </w:r>
      <w:r w:rsidR="00812630">
        <w:rPr>
          <w:rFonts w:cs="Times New Roman" w:hint="eastAsia"/>
        </w:rPr>
        <w:t>。</w:t>
      </w:r>
      <w:r w:rsidR="00733274">
        <w:rPr>
          <w:rFonts w:cs="Times New Roman" w:hint="eastAsia"/>
        </w:rPr>
        <w:t>最后</w:t>
      </w:r>
      <w:r w:rsidR="00A7297F">
        <w:rPr>
          <w:rFonts w:cs="Times New Roman" w:hint="eastAsia"/>
        </w:rPr>
        <w:t>构建</w:t>
      </w:r>
      <w:r w:rsidR="00CC5E42">
        <w:rPr>
          <w:rFonts w:cs="Times New Roman" w:hint="eastAsia"/>
        </w:rPr>
        <w:t>了</w:t>
      </w:r>
      <w:r w:rsidRPr="00462E06">
        <w:rPr>
          <w:rFonts w:cs="Times New Roman"/>
        </w:rPr>
        <w:t>一个神经网络</w:t>
      </w:r>
      <w:r w:rsidR="00327ED3">
        <w:rPr>
          <w:rFonts w:cs="Times New Roman" w:hint="eastAsia"/>
        </w:rPr>
        <w:t>的</w:t>
      </w:r>
      <w:r w:rsidRPr="00462E06">
        <w:rPr>
          <w:rFonts w:cs="Times New Roman"/>
        </w:rPr>
        <w:t>模型</w:t>
      </w:r>
      <w:r w:rsidR="00A876A8">
        <w:rPr>
          <w:rFonts w:cs="Times New Roman" w:hint="eastAsia"/>
        </w:rPr>
        <w:t>以此完成</w:t>
      </w:r>
      <w:r w:rsidR="00D203A2">
        <w:rPr>
          <w:rFonts w:cs="Times New Roman" w:hint="eastAsia"/>
        </w:rPr>
        <w:t>对</w:t>
      </w:r>
      <w:r w:rsidRPr="00462E06">
        <w:rPr>
          <w:rFonts w:cs="Times New Roman"/>
        </w:rPr>
        <w:t>车道变化行为</w:t>
      </w:r>
      <w:r w:rsidR="00020865">
        <w:rPr>
          <w:rFonts w:cs="Times New Roman" w:hint="eastAsia"/>
        </w:rPr>
        <w:t>的</w:t>
      </w:r>
      <w:r w:rsidR="00D203A2">
        <w:rPr>
          <w:rFonts w:cs="Times New Roman" w:hint="eastAsia"/>
        </w:rPr>
        <w:t>预测</w:t>
      </w:r>
      <w:r w:rsidRPr="00462E06">
        <w:rPr>
          <w:rFonts w:cs="Times New Roman"/>
        </w:rPr>
        <w:t>。</w:t>
      </w:r>
    </w:p>
    <w:p w14:paraId="47702B57" w14:textId="405E4E8A" w:rsidR="0082486F" w:rsidRDefault="0082486F" w:rsidP="00AC5A9A">
      <w:pPr>
        <w:ind w:firstLine="480"/>
        <w:rPr>
          <w:rFonts w:cs="Times New Roman"/>
          <w:shd w:val="clear" w:color="auto" w:fill="FFFFFF"/>
        </w:rPr>
      </w:pPr>
      <w:r w:rsidRPr="00462E06">
        <w:rPr>
          <w:rFonts w:cs="Times New Roman"/>
          <w:shd w:val="clear" w:color="auto" w:fill="FFFFFF"/>
        </w:rPr>
        <w:t>Winsum W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_Ref512434207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[15]</w:t>
      </w:r>
      <w:r w:rsidR="00A91849" w:rsidRPr="00462E06">
        <w:rPr>
          <w:rFonts w:cs="Times New Roman"/>
          <w:shd w:val="clear" w:color="auto" w:fill="FFFFFF"/>
          <w:vertAlign w:val="superscript"/>
        </w:rPr>
        <w:fldChar w:fldCharType="end"/>
      </w:r>
      <w:r w:rsidR="00CF0746">
        <w:rPr>
          <w:rFonts w:cs="Times New Roman" w:hint="eastAsia"/>
          <w:shd w:val="clear" w:color="auto" w:fill="FFFFFF"/>
        </w:rPr>
        <w:t>通过使用</w:t>
      </w:r>
      <w:r w:rsidRPr="00462E06">
        <w:rPr>
          <w:rFonts w:cs="Times New Roman"/>
          <w:shd w:val="clear" w:color="auto" w:fill="FFFFFF"/>
        </w:rPr>
        <w:t>驾驶模拟</w:t>
      </w:r>
      <w:r w:rsidR="00CF0746">
        <w:rPr>
          <w:rFonts w:cs="Times New Roman" w:hint="eastAsia"/>
          <w:shd w:val="clear" w:color="auto" w:fill="FFFFFF"/>
        </w:rPr>
        <w:t>器</w:t>
      </w:r>
      <w:r w:rsidRPr="00462E06">
        <w:rPr>
          <w:rFonts w:cs="Times New Roman"/>
          <w:shd w:val="clear" w:color="auto" w:fill="FFFFFF"/>
        </w:rPr>
        <w:t>，</w:t>
      </w:r>
      <w:r w:rsidR="00491F14">
        <w:rPr>
          <w:rFonts w:cs="Times New Roman" w:hint="eastAsia"/>
          <w:shd w:val="clear" w:color="auto" w:fill="FFFFFF"/>
        </w:rPr>
        <w:t>深入研究了</w:t>
      </w:r>
      <w:r w:rsidR="001663A7">
        <w:rPr>
          <w:rFonts w:cs="Times New Roman" w:hint="eastAsia"/>
          <w:shd w:val="clear" w:color="auto" w:fill="FFFFFF"/>
        </w:rPr>
        <w:t>车辆</w:t>
      </w:r>
      <w:r w:rsidR="00A61695">
        <w:rPr>
          <w:rFonts w:cs="Times New Roman" w:hint="eastAsia"/>
          <w:shd w:val="clear" w:color="auto" w:fill="FFFFFF"/>
        </w:rPr>
        <w:t>换道</w:t>
      </w:r>
      <w:r w:rsidRPr="00462E06">
        <w:rPr>
          <w:rFonts w:cs="Times New Roman"/>
          <w:shd w:val="clear" w:color="auto" w:fill="FFFFFF"/>
        </w:rPr>
        <w:t>过程中</w:t>
      </w:r>
      <w:r w:rsidR="00EE32D3">
        <w:rPr>
          <w:rFonts w:cs="Times New Roman" w:hint="eastAsia"/>
          <w:shd w:val="clear" w:color="auto" w:fill="FFFFFF"/>
        </w:rPr>
        <w:t>的</w:t>
      </w:r>
      <w:r w:rsidR="00A61695">
        <w:rPr>
          <w:rFonts w:cs="Times New Roman" w:hint="eastAsia"/>
          <w:shd w:val="clear" w:color="auto" w:fill="FFFFFF"/>
        </w:rPr>
        <w:t>道路</w:t>
      </w:r>
      <w:r w:rsidRPr="00462E06">
        <w:rPr>
          <w:rFonts w:cs="Times New Roman"/>
          <w:shd w:val="clear" w:color="auto" w:fill="FFFFFF"/>
        </w:rPr>
        <w:t>宽度</w:t>
      </w:r>
      <w:r w:rsidR="00CF1811">
        <w:rPr>
          <w:rFonts w:cs="Times New Roman" w:hint="eastAsia"/>
          <w:shd w:val="clear" w:color="auto" w:fill="FFFFFF"/>
        </w:rPr>
        <w:t>、行驶速度</w:t>
      </w:r>
      <w:r w:rsidRPr="00462E06">
        <w:rPr>
          <w:rFonts w:cs="Times New Roman"/>
          <w:shd w:val="clear" w:color="auto" w:fill="FFFFFF"/>
        </w:rPr>
        <w:t>以及</w:t>
      </w:r>
      <w:r w:rsidR="003C001D">
        <w:rPr>
          <w:rFonts w:cs="Times New Roman" w:hint="eastAsia"/>
          <w:shd w:val="clear" w:color="auto" w:fill="FFFFFF"/>
        </w:rPr>
        <w:t>驾驶</w:t>
      </w:r>
      <w:r w:rsidRPr="00462E06">
        <w:rPr>
          <w:rFonts w:cs="Times New Roman"/>
          <w:shd w:val="clear" w:color="auto" w:fill="FFFFFF"/>
        </w:rPr>
        <w:t>方向</w:t>
      </w:r>
      <w:r w:rsidR="009203E1">
        <w:rPr>
          <w:rFonts w:cs="Times New Roman" w:hint="eastAsia"/>
          <w:shd w:val="clear" w:color="auto" w:fill="FFFFFF"/>
        </w:rPr>
        <w:t>等</w:t>
      </w:r>
      <w:r w:rsidRPr="00462E06">
        <w:rPr>
          <w:rFonts w:cs="Times New Roman"/>
          <w:shd w:val="clear" w:color="auto" w:fill="FFFFFF"/>
        </w:rPr>
        <w:t>驾驶员感知信息与</w:t>
      </w:r>
      <w:r w:rsidR="00917D6C">
        <w:rPr>
          <w:rFonts w:cs="Times New Roman" w:hint="eastAsia"/>
          <w:shd w:val="clear" w:color="auto" w:fill="FFFFFF"/>
        </w:rPr>
        <w:t>汽车运动状态</w:t>
      </w:r>
      <w:r w:rsidRPr="00462E06">
        <w:rPr>
          <w:rFonts w:cs="Times New Roman"/>
          <w:shd w:val="clear" w:color="auto" w:fill="FFFFFF"/>
        </w:rPr>
        <w:t>之间的关系。他们将</w:t>
      </w:r>
      <w:r w:rsidR="008A352B">
        <w:rPr>
          <w:rFonts w:cs="Times New Roman" w:hint="eastAsia"/>
          <w:shd w:val="clear" w:color="auto" w:fill="FFFFFF"/>
        </w:rPr>
        <w:t>车辆</w:t>
      </w:r>
      <w:r w:rsidR="001B77D9">
        <w:rPr>
          <w:rFonts w:cs="Times New Roman" w:hint="eastAsia"/>
          <w:shd w:val="clear" w:color="auto" w:fill="FFFFFF"/>
        </w:rPr>
        <w:t>变道</w:t>
      </w:r>
      <w:r w:rsidR="003F629A">
        <w:rPr>
          <w:rFonts w:cs="Times New Roman" w:hint="eastAsia"/>
          <w:shd w:val="clear" w:color="auto" w:fill="FFFFFF"/>
        </w:rPr>
        <w:t>过程</w:t>
      </w:r>
      <w:r w:rsidRPr="00462E06">
        <w:rPr>
          <w:rFonts w:cs="Times New Roman"/>
          <w:shd w:val="clear" w:color="auto" w:fill="FFFFFF"/>
        </w:rPr>
        <w:t>分成三个连续的</w:t>
      </w:r>
      <w:r w:rsidR="00FF43AA">
        <w:rPr>
          <w:rFonts w:cs="Times New Roman" w:hint="eastAsia"/>
          <w:shd w:val="clear" w:color="auto" w:fill="FFFFFF"/>
        </w:rPr>
        <w:t>阶段</w:t>
      </w:r>
      <w:r w:rsidRPr="00462E06">
        <w:rPr>
          <w:rFonts w:cs="Times New Roman"/>
          <w:shd w:val="clear" w:color="auto" w:fill="FFFFFF"/>
        </w:rPr>
        <w:t>，认为</w:t>
      </w:r>
      <w:r w:rsidR="00FF43AA">
        <w:rPr>
          <w:rFonts w:cs="Times New Roman" w:hint="eastAsia"/>
          <w:shd w:val="clear" w:color="auto" w:fill="FFFFFF"/>
        </w:rPr>
        <w:t>驾驶员前一阶段的操作行为会对下一阶段的操作行为产生影响</w:t>
      </w:r>
      <w:r w:rsidR="00932BD6">
        <w:rPr>
          <w:rFonts w:cs="Times New Roman" w:hint="eastAsia"/>
          <w:shd w:val="clear" w:color="auto" w:fill="FFFFFF"/>
        </w:rPr>
        <w:t>，</w:t>
      </w:r>
      <w:r w:rsidRPr="00462E06">
        <w:rPr>
          <w:rFonts w:cs="Times New Roman"/>
          <w:shd w:val="clear" w:color="auto" w:fill="FFFFFF"/>
        </w:rPr>
        <w:t>并</w:t>
      </w:r>
      <w:r w:rsidR="00E23BD2">
        <w:rPr>
          <w:rFonts w:cs="Times New Roman" w:hint="eastAsia"/>
          <w:shd w:val="clear" w:color="auto" w:fill="FFFFFF"/>
        </w:rPr>
        <w:t>分析</w:t>
      </w:r>
      <w:r w:rsidR="00932BD6">
        <w:rPr>
          <w:rFonts w:cs="Times New Roman" w:hint="eastAsia"/>
          <w:shd w:val="clear" w:color="auto" w:fill="FFFFFF"/>
        </w:rPr>
        <w:t>了驾驶</w:t>
      </w:r>
      <w:r w:rsidR="00E23BD2">
        <w:rPr>
          <w:rFonts w:cs="Times New Roman" w:hint="eastAsia"/>
          <w:shd w:val="clear" w:color="auto" w:fill="FFFFFF"/>
        </w:rPr>
        <w:t>过程中</w:t>
      </w:r>
      <w:r w:rsidRPr="00462E06">
        <w:rPr>
          <w:rFonts w:cs="Times New Roman"/>
          <w:shd w:val="clear" w:color="auto" w:fill="FFFFFF"/>
        </w:rPr>
        <w:t>视觉</w:t>
      </w:r>
      <w:r w:rsidR="007C53DE">
        <w:rPr>
          <w:rFonts w:cs="Times New Roman" w:hint="eastAsia"/>
          <w:shd w:val="clear" w:color="auto" w:fill="FFFFFF"/>
        </w:rPr>
        <w:t>变化</w:t>
      </w:r>
      <w:r w:rsidRPr="00462E06">
        <w:rPr>
          <w:rFonts w:cs="Times New Roman"/>
          <w:shd w:val="clear" w:color="auto" w:fill="FFFFFF"/>
        </w:rPr>
        <w:t>和</w:t>
      </w:r>
      <w:r w:rsidR="00E35819">
        <w:rPr>
          <w:rFonts w:cs="Times New Roman" w:hint="eastAsia"/>
          <w:shd w:val="clear" w:color="auto" w:fill="FFFFFF"/>
        </w:rPr>
        <w:t>车辆换道</w:t>
      </w:r>
      <w:r w:rsidR="00A57DC7">
        <w:rPr>
          <w:rFonts w:cs="Times New Roman" w:hint="eastAsia"/>
          <w:shd w:val="clear" w:color="auto" w:fill="FFFFFF"/>
        </w:rPr>
        <w:t>意图</w:t>
      </w:r>
      <w:r w:rsidR="00601683">
        <w:rPr>
          <w:rFonts w:cs="Times New Roman" w:hint="eastAsia"/>
          <w:shd w:val="clear" w:color="auto" w:fill="FFFFFF"/>
        </w:rPr>
        <w:t>之间</w:t>
      </w:r>
      <w:r w:rsidRPr="00462E06">
        <w:rPr>
          <w:rFonts w:cs="Times New Roman"/>
          <w:shd w:val="clear" w:color="auto" w:fill="FFFFFF"/>
        </w:rPr>
        <w:t>的关系。</w:t>
      </w:r>
    </w:p>
    <w:p w14:paraId="0C2A3DC1" w14:textId="77777777" w:rsidR="001C580F" w:rsidRDefault="001C580F" w:rsidP="00AC5A9A">
      <w:pPr>
        <w:ind w:firstLine="480"/>
        <w:rPr>
          <w:rFonts w:cs="Times New Roman" w:hint="eastAsia"/>
          <w:shd w:val="clear" w:color="auto" w:fill="FFFFFF"/>
        </w:rPr>
      </w:pPr>
    </w:p>
    <w:p w14:paraId="353B909B" w14:textId="02012A1A" w:rsidR="00D558C2" w:rsidRPr="00462E06" w:rsidRDefault="00D558C2" w:rsidP="004D03C8">
      <w:pPr>
        <w:pStyle w:val="1"/>
        <w:spacing w:before="163"/>
        <w:rPr>
          <w:rFonts w:cs="Times New Roman"/>
        </w:rPr>
      </w:pPr>
      <w:bookmarkStart w:id="20" w:name="_Toc512758322"/>
      <w:r w:rsidRPr="00462E06">
        <w:rPr>
          <w:rFonts w:cs="Times New Roman"/>
        </w:rPr>
        <w:t>主要研究内容</w:t>
      </w:r>
      <w:bookmarkEnd w:id="20"/>
    </w:p>
    <w:p w14:paraId="492768A5" w14:textId="77777777" w:rsidR="00D558C2" w:rsidRPr="00462E06" w:rsidRDefault="003E16A0" w:rsidP="008E068C">
      <w:pPr>
        <w:ind w:firstLine="480"/>
        <w:rPr>
          <w:rFonts w:cs="Times New Roman"/>
        </w:rPr>
      </w:pPr>
      <w:r w:rsidRPr="00462E06">
        <w:rPr>
          <w:rFonts w:cs="Times New Roman"/>
        </w:rPr>
        <w:t>本研究</w:t>
      </w:r>
      <w:r w:rsidR="00EA39A3" w:rsidRPr="00462E06">
        <w:rPr>
          <w:rFonts w:cs="Times New Roman"/>
        </w:rPr>
        <w:t>基于</w:t>
      </w:r>
      <w:r w:rsidR="00AC67DA" w:rsidRPr="00462E06">
        <w:rPr>
          <w:rFonts w:cs="Times New Roman"/>
        </w:rPr>
        <w:t>MATLAB</w:t>
      </w:r>
      <w:r w:rsidR="00143DAE" w:rsidRPr="00462E06">
        <w:rPr>
          <w:rFonts w:cs="Times New Roman"/>
        </w:rPr>
        <w:t>在现有数据</w:t>
      </w:r>
      <w:r w:rsidR="006901C2" w:rsidRPr="00462E06">
        <w:rPr>
          <w:rFonts w:cs="Times New Roman"/>
        </w:rPr>
        <w:t>库</w:t>
      </w:r>
      <w:r w:rsidR="00143DAE" w:rsidRPr="00462E06">
        <w:rPr>
          <w:rFonts w:cs="Times New Roman"/>
        </w:rPr>
        <w:t>基础上，</w:t>
      </w:r>
      <w:r w:rsidR="006901C2" w:rsidRPr="00462E06">
        <w:rPr>
          <w:rFonts w:cs="Times New Roman"/>
        </w:rPr>
        <w:t>采用特征筛选算法遴选最优表征参数</w:t>
      </w:r>
      <w:r w:rsidR="008D2713" w:rsidRPr="00462E06">
        <w:rPr>
          <w:rFonts w:cs="Times New Roman"/>
        </w:rPr>
        <w:t>，</w:t>
      </w:r>
      <w:r w:rsidR="00BE7C65" w:rsidRPr="00462E06">
        <w:rPr>
          <w:rFonts w:cs="Times New Roman"/>
        </w:rPr>
        <w:t>通过</w:t>
      </w:r>
      <w:r w:rsidR="00143DAE" w:rsidRPr="00462E06">
        <w:rPr>
          <w:rFonts w:cs="Times New Roman"/>
        </w:rPr>
        <w:t>聚类</w:t>
      </w:r>
      <w:r w:rsidR="00CB77C2" w:rsidRPr="00462E06">
        <w:rPr>
          <w:rFonts w:cs="Times New Roman"/>
        </w:rPr>
        <w:t>方法</w:t>
      </w:r>
      <w:r w:rsidR="00143DAE" w:rsidRPr="00462E06">
        <w:rPr>
          <w:rFonts w:cs="Times New Roman"/>
        </w:rPr>
        <w:t>析取驾驶员的动态视觉搜索模式</w:t>
      </w:r>
      <w:r w:rsidR="006A53B9" w:rsidRPr="00462E06">
        <w:rPr>
          <w:rFonts w:cs="Times New Roman"/>
        </w:rPr>
        <w:t>，</w:t>
      </w:r>
      <w:r w:rsidR="00841C88" w:rsidRPr="00462E06">
        <w:rPr>
          <w:rFonts w:cs="Times New Roman"/>
        </w:rPr>
        <w:t>并且</w:t>
      </w:r>
      <w:r w:rsidR="006C7BAB" w:rsidRPr="00462E06">
        <w:rPr>
          <w:rFonts w:cs="Times New Roman"/>
        </w:rPr>
        <w:t>将聚类结果与有监督学习相结合</w:t>
      </w:r>
      <w:r w:rsidR="003C3D85" w:rsidRPr="00462E06">
        <w:rPr>
          <w:rFonts w:cs="Times New Roman"/>
        </w:rPr>
        <w:t>，提出一种提高分类准确率的新方法</w:t>
      </w:r>
      <w:r w:rsidR="00D558C2" w:rsidRPr="00462E06">
        <w:rPr>
          <w:rFonts w:cs="Times New Roman"/>
        </w:rPr>
        <w:t>。</w:t>
      </w:r>
      <w:r w:rsidR="0079129B" w:rsidRPr="00462E06">
        <w:rPr>
          <w:rFonts w:cs="Times New Roman"/>
        </w:rPr>
        <w:t>本论文</w:t>
      </w:r>
      <w:r w:rsidR="00D558C2" w:rsidRPr="00462E06">
        <w:rPr>
          <w:rFonts w:cs="Times New Roman"/>
        </w:rPr>
        <w:t>的</w:t>
      </w:r>
      <w:r w:rsidR="00C13ABC" w:rsidRPr="00462E06">
        <w:rPr>
          <w:rFonts w:cs="Times New Roman"/>
        </w:rPr>
        <w:t>主要</w:t>
      </w:r>
      <w:r w:rsidR="00907041" w:rsidRPr="00462E06">
        <w:rPr>
          <w:rFonts w:cs="Times New Roman"/>
        </w:rPr>
        <w:t>内容</w:t>
      </w:r>
      <w:r w:rsidR="00C13ABC" w:rsidRPr="00462E06">
        <w:rPr>
          <w:rFonts w:cs="Times New Roman"/>
        </w:rPr>
        <w:t>及</w:t>
      </w:r>
      <w:r w:rsidR="00907041" w:rsidRPr="00462E06">
        <w:rPr>
          <w:rFonts w:cs="Times New Roman"/>
        </w:rPr>
        <w:t>组织结构</w:t>
      </w:r>
      <w:r w:rsidR="00D558C2" w:rsidRPr="00462E06">
        <w:rPr>
          <w:rFonts w:cs="Times New Roman"/>
        </w:rPr>
        <w:t>如下：</w:t>
      </w:r>
    </w:p>
    <w:p w14:paraId="07E64FB9" w14:textId="77777777" w:rsidR="00D558C2" w:rsidRPr="00462E06" w:rsidRDefault="008E068C" w:rsidP="00847AC9">
      <w:pPr>
        <w:ind w:firstLine="480"/>
        <w:rPr>
          <w:rFonts w:cs="Times New Roman"/>
        </w:rPr>
      </w:pPr>
      <w:r w:rsidRPr="00462E06">
        <w:rPr>
          <w:rFonts w:cs="Times New Roman"/>
        </w:rPr>
        <w:t>第</w:t>
      </w:r>
      <w:r w:rsidRPr="00462E06">
        <w:rPr>
          <w:rFonts w:cs="Times New Roman"/>
        </w:rPr>
        <w:t>1</w:t>
      </w:r>
      <w:r w:rsidRPr="00462E06">
        <w:rPr>
          <w:rFonts w:cs="Times New Roman"/>
        </w:rPr>
        <w:t>章</w:t>
      </w:r>
      <w:r w:rsidRPr="00462E06">
        <w:rPr>
          <w:rFonts w:cs="Times New Roman"/>
        </w:rPr>
        <w:t xml:space="preserve"> </w:t>
      </w:r>
      <w:r w:rsidR="00D558C2" w:rsidRPr="00462E06">
        <w:rPr>
          <w:rFonts w:cs="Times New Roman"/>
        </w:rPr>
        <w:t>绪论。</w:t>
      </w:r>
      <w:r w:rsidR="00C036B5" w:rsidRPr="00462E06">
        <w:rPr>
          <w:rFonts w:cs="Times New Roman"/>
        </w:rPr>
        <w:t>介绍</w:t>
      </w:r>
      <w:r w:rsidR="00D558C2" w:rsidRPr="00462E06">
        <w:rPr>
          <w:rFonts w:cs="Times New Roman"/>
        </w:rPr>
        <w:t>本次研究的背景</w:t>
      </w:r>
      <w:r w:rsidR="00037130" w:rsidRPr="00462E06">
        <w:rPr>
          <w:rFonts w:cs="Times New Roman"/>
        </w:rPr>
        <w:t>以及</w:t>
      </w:r>
      <w:r w:rsidR="00D558C2" w:rsidRPr="00462E06">
        <w:rPr>
          <w:rFonts w:cs="Times New Roman"/>
        </w:rPr>
        <w:t>意义，</w:t>
      </w:r>
      <w:r w:rsidR="00A73656" w:rsidRPr="00462E06">
        <w:rPr>
          <w:rFonts w:cs="Times New Roman"/>
        </w:rPr>
        <w:t>对</w:t>
      </w:r>
      <w:r w:rsidR="003D4DF7" w:rsidRPr="00462E06">
        <w:rPr>
          <w:rFonts w:cs="Times New Roman"/>
        </w:rPr>
        <w:t>近年来</w:t>
      </w:r>
      <w:r w:rsidRPr="00462E06">
        <w:rPr>
          <w:rFonts w:cs="Times New Roman"/>
        </w:rPr>
        <w:t>国内外在相关领域的研究成果</w:t>
      </w:r>
      <w:r w:rsidR="003732D0" w:rsidRPr="00462E06">
        <w:rPr>
          <w:rFonts w:cs="Times New Roman"/>
        </w:rPr>
        <w:t>进行了总结分析</w:t>
      </w:r>
      <w:r w:rsidRPr="00462E06">
        <w:rPr>
          <w:rFonts w:cs="Times New Roman"/>
        </w:rPr>
        <w:t>，</w:t>
      </w:r>
      <w:r w:rsidR="00887C74" w:rsidRPr="00462E06">
        <w:rPr>
          <w:rFonts w:cs="Times New Roman"/>
        </w:rPr>
        <w:t>最后</w:t>
      </w:r>
      <w:r w:rsidRPr="00462E06">
        <w:rPr>
          <w:rFonts w:cs="Times New Roman"/>
        </w:rPr>
        <w:t>说明本文的主要</w:t>
      </w:r>
      <w:r w:rsidR="00680282" w:rsidRPr="00462E06">
        <w:rPr>
          <w:rFonts w:cs="Times New Roman"/>
        </w:rPr>
        <w:t>研究</w:t>
      </w:r>
      <w:r w:rsidRPr="00462E06">
        <w:rPr>
          <w:rFonts w:cs="Times New Roman"/>
        </w:rPr>
        <w:t>内容</w:t>
      </w:r>
      <w:r w:rsidR="00B300DB" w:rsidRPr="00462E06">
        <w:rPr>
          <w:rFonts w:cs="Times New Roman"/>
        </w:rPr>
        <w:t>以及结构安排</w:t>
      </w:r>
      <w:r w:rsidRPr="00462E06">
        <w:rPr>
          <w:rFonts w:cs="Times New Roman"/>
        </w:rPr>
        <w:t>。</w:t>
      </w:r>
    </w:p>
    <w:p w14:paraId="298D0E27"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2</w:t>
      </w:r>
      <w:r w:rsidRPr="00462E06">
        <w:rPr>
          <w:rFonts w:cs="Times New Roman"/>
        </w:rPr>
        <w:t>章</w:t>
      </w:r>
      <w:r w:rsidRPr="00462E06">
        <w:rPr>
          <w:rFonts w:cs="Times New Roman"/>
        </w:rPr>
        <w:t xml:space="preserve"> </w:t>
      </w:r>
      <w:r w:rsidRPr="00462E06">
        <w:rPr>
          <w:rFonts w:cs="Times New Roman"/>
        </w:rPr>
        <w:t>研究方法。</w:t>
      </w:r>
      <w:r w:rsidR="001C2F39" w:rsidRPr="00462E06">
        <w:rPr>
          <w:rFonts w:cs="Times New Roman"/>
        </w:rPr>
        <w:t>本章</w:t>
      </w:r>
      <w:r w:rsidRPr="00462E06">
        <w:rPr>
          <w:rFonts w:cs="Times New Roman"/>
        </w:rPr>
        <w:t>主要阐述</w:t>
      </w:r>
      <w:r w:rsidR="001C2F39" w:rsidRPr="00462E06">
        <w:rPr>
          <w:rFonts w:cs="Times New Roman"/>
        </w:rPr>
        <w:t>论文</w:t>
      </w:r>
      <w:r w:rsidRPr="00462E06">
        <w:rPr>
          <w:rFonts w:cs="Times New Roman"/>
        </w:rPr>
        <w:t>的研究思路</w:t>
      </w:r>
      <w:r w:rsidR="00E34180" w:rsidRPr="00462E06">
        <w:rPr>
          <w:rFonts w:cs="Times New Roman"/>
        </w:rPr>
        <w:t>以及</w:t>
      </w:r>
      <w:r w:rsidRPr="00462E06">
        <w:rPr>
          <w:rFonts w:cs="Times New Roman"/>
        </w:rPr>
        <w:t>方法，</w:t>
      </w:r>
      <w:r w:rsidR="006D3EC5" w:rsidRPr="00462E06">
        <w:rPr>
          <w:rFonts w:cs="Times New Roman"/>
        </w:rPr>
        <w:t>同时也对课题内重要</w:t>
      </w:r>
      <w:r w:rsidRPr="00462E06">
        <w:rPr>
          <w:rFonts w:cs="Times New Roman"/>
        </w:rPr>
        <w:t>的参数的</w:t>
      </w:r>
      <w:r w:rsidR="006D3EC5" w:rsidRPr="00462E06">
        <w:rPr>
          <w:rFonts w:cs="Times New Roman"/>
        </w:rPr>
        <w:t>介绍</w:t>
      </w:r>
      <w:r w:rsidRPr="00462E06">
        <w:rPr>
          <w:rFonts w:cs="Times New Roman"/>
        </w:rPr>
        <w:t>。</w:t>
      </w:r>
    </w:p>
    <w:p w14:paraId="2364AC83" w14:textId="39B4F298" w:rsidR="008E068C" w:rsidRPr="00462E06" w:rsidRDefault="008E068C" w:rsidP="00847AC9">
      <w:pPr>
        <w:ind w:firstLine="480"/>
        <w:rPr>
          <w:rFonts w:cs="Times New Roman"/>
        </w:rPr>
      </w:pPr>
      <w:r w:rsidRPr="00462E06">
        <w:rPr>
          <w:rFonts w:cs="Times New Roman"/>
        </w:rPr>
        <w:t>第</w:t>
      </w:r>
      <w:r w:rsidRPr="00462E06">
        <w:rPr>
          <w:rFonts w:cs="Times New Roman"/>
        </w:rPr>
        <w:t>3</w:t>
      </w:r>
      <w:r w:rsidRPr="00462E06">
        <w:rPr>
          <w:rFonts w:cs="Times New Roman"/>
        </w:rPr>
        <w:t>章</w:t>
      </w:r>
      <w:r w:rsidRPr="00462E06">
        <w:rPr>
          <w:rFonts w:cs="Times New Roman"/>
        </w:rPr>
        <w:t xml:space="preserve"> </w:t>
      </w:r>
      <w:r w:rsidR="00A44F9D" w:rsidRPr="00462E06">
        <w:rPr>
          <w:rFonts w:cs="Times New Roman"/>
        </w:rPr>
        <w:t>数据预处理</w:t>
      </w:r>
      <w:r w:rsidRPr="00462E06">
        <w:rPr>
          <w:rFonts w:cs="Times New Roman"/>
        </w:rPr>
        <w:t>。</w:t>
      </w:r>
      <w:r w:rsidR="008271E3" w:rsidRPr="00462E06">
        <w:rPr>
          <w:rFonts w:cs="Times New Roman"/>
        </w:rPr>
        <w:t>首先</w:t>
      </w:r>
      <w:r w:rsidR="005B5AF3" w:rsidRPr="00462E06">
        <w:rPr>
          <w:rFonts w:cs="Times New Roman"/>
        </w:rPr>
        <w:t>在</w:t>
      </w:r>
      <w:r w:rsidR="00A44F9D" w:rsidRPr="00462E06">
        <w:rPr>
          <w:rFonts w:cs="Times New Roman"/>
        </w:rPr>
        <w:t>数据库</w:t>
      </w:r>
      <w:r w:rsidR="00C8580A" w:rsidRPr="00462E06">
        <w:rPr>
          <w:rFonts w:cs="Times New Roman"/>
        </w:rPr>
        <w:t>内</w:t>
      </w:r>
      <w:r w:rsidR="00A44F9D" w:rsidRPr="00462E06">
        <w:rPr>
          <w:rFonts w:cs="Times New Roman"/>
        </w:rPr>
        <w:t>提取</w:t>
      </w:r>
      <w:r w:rsidR="00767CD8">
        <w:rPr>
          <w:rFonts w:cs="Times New Roman" w:hint="eastAsia"/>
        </w:rPr>
        <w:t>出</w:t>
      </w:r>
      <w:r w:rsidR="00A44F9D" w:rsidRPr="00462E06">
        <w:rPr>
          <w:rFonts w:cs="Times New Roman"/>
        </w:rPr>
        <w:t>实验所需</w:t>
      </w:r>
      <w:r w:rsidR="00AF1C88">
        <w:rPr>
          <w:rFonts w:cs="Times New Roman" w:hint="eastAsia"/>
        </w:rPr>
        <w:t>的</w:t>
      </w:r>
      <w:r w:rsidR="00A44F9D" w:rsidRPr="00462E06">
        <w:rPr>
          <w:rFonts w:cs="Times New Roman"/>
        </w:rPr>
        <w:t>数据</w:t>
      </w:r>
      <w:r w:rsidR="0096693E" w:rsidRPr="00462E06">
        <w:rPr>
          <w:rFonts w:cs="Times New Roman"/>
        </w:rPr>
        <w:t>并整合</w:t>
      </w:r>
      <w:r w:rsidR="003343FE" w:rsidRPr="00462E06">
        <w:rPr>
          <w:rFonts w:cs="Times New Roman"/>
        </w:rPr>
        <w:t>，</w:t>
      </w:r>
      <w:r w:rsidR="0096693E" w:rsidRPr="00462E06">
        <w:rPr>
          <w:rFonts w:cs="Times New Roman"/>
        </w:rPr>
        <w:t>然后</w:t>
      </w:r>
      <w:r w:rsidR="00A44F9D" w:rsidRPr="00462E06">
        <w:rPr>
          <w:rFonts w:cs="Times New Roman"/>
        </w:rPr>
        <w:t>进行特征选择</w:t>
      </w:r>
      <w:r w:rsidR="00935A0E" w:rsidRPr="00462E06">
        <w:rPr>
          <w:rFonts w:cs="Times New Roman"/>
        </w:rPr>
        <w:t>，得到对分类器起主要作用的特征</w:t>
      </w:r>
      <w:r w:rsidRPr="00462E06">
        <w:rPr>
          <w:rFonts w:cs="Times New Roman"/>
        </w:rPr>
        <w:t>。</w:t>
      </w:r>
    </w:p>
    <w:p w14:paraId="683AD5DC"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4</w:t>
      </w:r>
      <w:r w:rsidRPr="00462E06">
        <w:rPr>
          <w:rFonts w:cs="Times New Roman"/>
        </w:rPr>
        <w:t>章</w:t>
      </w:r>
      <w:r w:rsidRPr="00462E06">
        <w:rPr>
          <w:rFonts w:cs="Times New Roman"/>
        </w:rPr>
        <w:t xml:space="preserve"> </w:t>
      </w:r>
      <w:r w:rsidR="00D077A4" w:rsidRPr="00462E06">
        <w:rPr>
          <w:rFonts w:cs="Times New Roman"/>
        </w:rPr>
        <w:t>模式析取</w:t>
      </w:r>
      <w:r w:rsidRPr="00462E06">
        <w:rPr>
          <w:rFonts w:cs="Times New Roman"/>
        </w:rPr>
        <w:t>。本章首先</w:t>
      </w:r>
      <w:r w:rsidR="00D077A4" w:rsidRPr="00462E06">
        <w:rPr>
          <w:rFonts w:cs="Times New Roman"/>
        </w:rPr>
        <w:t>以</w:t>
      </w:r>
      <w:r w:rsidR="004B3149" w:rsidRPr="00462E06">
        <w:rPr>
          <w:rFonts w:cs="Times New Roman"/>
        </w:rPr>
        <w:t>相关系数、簇内样本数为参考，</w:t>
      </w:r>
      <w:r w:rsidR="00D1076C" w:rsidRPr="00462E06">
        <w:rPr>
          <w:rFonts w:cs="Times New Roman"/>
        </w:rPr>
        <w:t>优选出最佳聚类参数</w:t>
      </w:r>
      <w:r w:rsidRPr="00462E06">
        <w:rPr>
          <w:rFonts w:cs="Times New Roman"/>
        </w:rPr>
        <w:t>。</w:t>
      </w:r>
      <w:r w:rsidR="004B3149" w:rsidRPr="00462E06">
        <w:rPr>
          <w:rFonts w:cs="Times New Roman"/>
        </w:rPr>
        <w:t>接下来采用层次聚类算法，得到</w:t>
      </w:r>
      <w:r w:rsidR="00D1076C" w:rsidRPr="00462E06">
        <w:rPr>
          <w:rFonts w:cs="Times New Roman"/>
        </w:rPr>
        <w:t>不同驾驶意图下的动态视觉搜索模式，并进行对聚类后结果进行分析。</w:t>
      </w:r>
    </w:p>
    <w:p w14:paraId="342B4292"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5</w:t>
      </w:r>
      <w:r w:rsidRPr="00462E06">
        <w:rPr>
          <w:rFonts w:cs="Times New Roman"/>
        </w:rPr>
        <w:t>章</w:t>
      </w:r>
      <w:r w:rsidRPr="00462E06">
        <w:rPr>
          <w:rFonts w:cs="Times New Roman"/>
        </w:rPr>
        <w:t xml:space="preserve"> </w:t>
      </w:r>
      <w:r w:rsidRPr="00462E06">
        <w:rPr>
          <w:rFonts w:cs="Times New Roman"/>
        </w:rPr>
        <w:t>建模和预测。本章</w:t>
      </w:r>
      <w:r w:rsidR="005000EB" w:rsidRPr="00462E06">
        <w:rPr>
          <w:rFonts w:cs="Times New Roman"/>
        </w:rPr>
        <w:t>首先对本课题所采用的有监督学习算法进行介绍，继而提出一种</w:t>
      </w:r>
      <w:r w:rsidR="00C26C95" w:rsidRPr="00462E06">
        <w:rPr>
          <w:rFonts w:cs="Times New Roman"/>
        </w:rPr>
        <w:t>将</w:t>
      </w:r>
      <w:r w:rsidR="005000EB" w:rsidRPr="00462E06">
        <w:rPr>
          <w:rFonts w:cs="Times New Roman"/>
        </w:rPr>
        <w:t>聚类</w:t>
      </w:r>
      <w:r w:rsidR="00231381" w:rsidRPr="00462E06">
        <w:rPr>
          <w:rFonts w:cs="Times New Roman"/>
        </w:rPr>
        <w:t>结果</w:t>
      </w:r>
      <w:r w:rsidR="005000EB" w:rsidRPr="00462E06">
        <w:rPr>
          <w:rFonts w:cs="Times New Roman"/>
        </w:rPr>
        <w:t>与有监督学习结合的</w:t>
      </w:r>
      <w:r w:rsidR="00231381" w:rsidRPr="00462E06">
        <w:rPr>
          <w:rFonts w:cs="Times New Roman"/>
        </w:rPr>
        <w:t>新</w:t>
      </w:r>
      <w:r w:rsidR="00E0274F" w:rsidRPr="00462E06">
        <w:rPr>
          <w:rFonts w:cs="Times New Roman"/>
        </w:rPr>
        <w:t>预测</w:t>
      </w:r>
      <w:r w:rsidR="005000EB" w:rsidRPr="00462E06">
        <w:rPr>
          <w:rFonts w:cs="Times New Roman"/>
        </w:rPr>
        <w:t>方法，</w:t>
      </w:r>
      <w:r w:rsidR="00EC368C" w:rsidRPr="00462E06">
        <w:rPr>
          <w:rFonts w:cs="Times New Roman"/>
        </w:rPr>
        <w:t>并</w:t>
      </w:r>
      <w:r w:rsidR="001641B0" w:rsidRPr="00462E06">
        <w:rPr>
          <w:rFonts w:cs="Times New Roman"/>
        </w:rPr>
        <w:t>与</w:t>
      </w:r>
      <w:r w:rsidR="00EC368C" w:rsidRPr="00462E06">
        <w:rPr>
          <w:rFonts w:cs="Times New Roman"/>
        </w:rPr>
        <w:t>传统有监督学习方法进行比较</w:t>
      </w:r>
      <w:r w:rsidRPr="00462E06">
        <w:rPr>
          <w:rFonts w:cs="Times New Roman"/>
        </w:rPr>
        <w:t>。</w:t>
      </w:r>
    </w:p>
    <w:p w14:paraId="42BFA5E9" w14:textId="17FB427E" w:rsidR="00E766A7" w:rsidRPr="00462E06" w:rsidRDefault="008E068C" w:rsidP="006334F8">
      <w:pPr>
        <w:ind w:firstLine="480"/>
        <w:rPr>
          <w:rFonts w:cs="Times New Roman" w:hint="eastAsia"/>
        </w:rPr>
      </w:pPr>
      <w:r w:rsidRPr="00462E06">
        <w:rPr>
          <w:rFonts w:cs="Times New Roman"/>
        </w:rPr>
        <w:t>第</w:t>
      </w:r>
      <w:r w:rsidRPr="00462E06">
        <w:rPr>
          <w:rFonts w:cs="Times New Roman"/>
        </w:rPr>
        <w:t>6</w:t>
      </w:r>
      <w:r w:rsidRPr="00462E06">
        <w:rPr>
          <w:rFonts w:cs="Times New Roman"/>
        </w:rPr>
        <w:t>章</w:t>
      </w:r>
      <w:r w:rsidRPr="00462E06">
        <w:rPr>
          <w:rFonts w:cs="Times New Roman"/>
        </w:rPr>
        <w:t xml:space="preserve"> </w:t>
      </w:r>
      <w:r w:rsidRPr="00462E06">
        <w:rPr>
          <w:rFonts w:cs="Times New Roman"/>
        </w:rPr>
        <w:t>结论。</w:t>
      </w:r>
      <w:r w:rsidR="001E2138" w:rsidRPr="00462E06">
        <w:rPr>
          <w:rFonts w:cs="Times New Roman"/>
        </w:rPr>
        <w:t>归纳</w:t>
      </w:r>
      <w:r w:rsidRPr="00462E06">
        <w:rPr>
          <w:rFonts w:cs="Times New Roman"/>
        </w:rPr>
        <w:t>总结了</w:t>
      </w:r>
      <w:r w:rsidR="003B7ABF" w:rsidRPr="00462E06">
        <w:rPr>
          <w:rFonts w:cs="Times New Roman"/>
        </w:rPr>
        <w:t>实验结果</w:t>
      </w:r>
      <w:r w:rsidRPr="00462E06">
        <w:rPr>
          <w:rFonts w:cs="Times New Roman"/>
        </w:rPr>
        <w:t>，</w:t>
      </w:r>
      <w:r w:rsidR="003B7ABF" w:rsidRPr="00462E06">
        <w:rPr>
          <w:rFonts w:cs="Times New Roman"/>
        </w:rPr>
        <w:t>并梳理研究中主要结论</w:t>
      </w:r>
      <w:r w:rsidR="00205E90" w:rsidRPr="00462E06">
        <w:rPr>
          <w:rFonts w:cs="Times New Roman"/>
        </w:rPr>
        <w:t>。</w:t>
      </w:r>
    </w:p>
    <w:p w14:paraId="4D4CAC31" w14:textId="1E277AD7" w:rsidR="00AD771B" w:rsidRDefault="00AD771B">
      <w:pPr>
        <w:spacing w:before="0" w:after="0"/>
        <w:ind w:firstLineChars="0" w:firstLine="0"/>
        <w:rPr>
          <w:rFonts w:cs="Times New Roman"/>
        </w:rPr>
      </w:pPr>
      <w:r>
        <w:rPr>
          <w:rFonts w:cs="Times New Roman"/>
        </w:rPr>
        <w:br w:type="page"/>
      </w:r>
    </w:p>
    <w:p w14:paraId="6BA04A18" w14:textId="77777777" w:rsidR="007E3EC2" w:rsidRPr="00462E06" w:rsidRDefault="007E3EC2" w:rsidP="00E766A7">
      <w:pPr>
        <w:spacing w:line="240" w:lineRule="auto"/>
        <w:ind w:firstLineChars="0" w:firstLine="0"/>
        <w:rPr>
          <w:rFonts w:cs="Times New Roman" w:hint="eastAsia"/>
        </w:rPr>
      </w:pPr>
    </w:p>
    <w:p w14:paraId="1176B7C2" w14:textId="77777777" w:rsidR="007E3EC2" w:rsidRPr="00462E06" w:rsidRDefault="007E3EC2" w:rsidP="0087632A">
      <w:pPr>
        <w:pStyle w:val="a0"/>
      </w:pPr>
      <w:bookmarkStart w:id="21" w:name="_Toc512758323"/>
      <w:r w:rsidRPr="00462E06">
        <w:t>研究方法</w:t>
      </w:r>
      <w:bookmarkEnd w:id="21"/>
    </w:p>
    <w:p w14:paraId="12744CCB" w14:textId="77777777" w:rsidR="007E3EC2" w:rsidRPr="00462E06" w:rsidRDefault="007E3EC2" w:rsidP="00096F66">
      <w:pPr>
        <w:spacing w:line="240" w:lineRule="auto"/>
        <w:ind w:firstLine="480"/>
        <w:rPr>
          <w:rFonts w:cs="Times New Roman"/>
        </w:rPr>
      </w:pPr>
    </w:p>
    <w:p w14:paraId="12B2CDE2" w14:textId="4EB99119" w:rsidR="00722CBA" w:rsidRPr="00462E06" w:rsidRDefault="00722CBA" w:rsidP="006747B6">
      <w:pPr>
        <w:ind w:firstLine="480"/>
        <w:rPr>
          <w:rFonts w:cs="Times New Roman"/>
        </w:rPr>
      </w:pPr>
      <w:r w:rsidRPr="00462E06">
        <w:rPr>
          <w:rFonts w:cs="Times New Roman"/>
        </w:rPr>
        <w:t>本章主要对研究</w:t>
      </w:r>
      <w:r w:rsidR="005675BA" w:rsidRPr="00462E06">
        <w:rPr>
          <w:rFonts w:cs="Times New Roman"/>
        </w:rPr>
        <w:t>方法及过程</w:t>
      </w:r>
      <w:r w:rsidRPr="00462E06">
        <w:rPr>
          <w:rFonts w:cs="Times New Roman"/>
        </w:rPr>
        <w:t>进行总述，</w:t>
      </w:r>
      <w:r w:rsidR="009E1613" w:rsidRPr="00462E06">
        <w:rPr>
          <w:rFonts w:cs="Times New Roman"/>
        </w:rPr>
        <w:t>其中包括数据库的构建以及</w:t>
      </w:r>
      <w:r w:rsidRPr="00462E06">
        <w:rPr>
          <w:rFonts w:cs="Times New Roman"/>
        </w:rPr>
        <w:t>对</w:t>
      </w:r>
      <w:r w:rsidR="00C11B54" w:rsidRPr="00462E06">
        <w:rPr>
          <w:rFonts w:cs="Times New Roman"/>
        </w:rPr>
        <w:t>本课题中重要的三个参数</w:t>
      </w:r>
      <w:r w:rsidR="00C11B54" w:rsidRPr="00462E06">
        <w:rPr>
          <w:rFonts w:cs="Times New Roman"/>
        </w:rPr>
        <w:t>——</w:t>
      </w:r>
      <w:r w:rsidR="00C11B54" w:rsidRPr="00462E06">
        <w:rPr>
          <w:rFonts w:cs="Times New Roman"/>
        </w:rPr>
        <w:t>信号灯、驾驶意图和</w:t>
      </w:r>
      <w:r w:rsidR="000E20E7">
        <w:rPr>
          <w:rFonts w:cs="Times New Roman"/>
        </w:rPr>
        <w:t>注视特性</w:t>
      </w:r>
      <w:r w:rsidR="00C11B54" w:rsidRPr="00462E06">
        <w:rPr>
          <w:rFonts w:cs="Times New Roman"/>
        </w:rPr>
        <w:t>进行</w:t>
      </w:r>
      <w:r w:rsidR="00A55DB5" w:rsidRPr="00462E06">
        <w:rPr>
          <w:rFonts w:cs="Times New Roman"/>
        </w:rPr>
        <w:t>介绍</w:t>
      </w:r>
      <w:r w:rsidRPr="00462E06">
        <w:rPr>
          <w:rFonts w:cs="Times New Roman"/>
        </w:rPr>
        <w:t>。</w:t>
      </w:r>
    </w:p>
    <w:p w14:paraId="70910B2D" w14:textId="1A31FFD1" w:rsidR="007E3EC2" w:rsidRPr="00462E06" w:rsidRDefault="00DC1E38" w:rsidP="004D03C8">
      <w:pPr>
        <w:pStyle w:val="1"/>
        <w:spacing w:before="163"/>
        <w:rPr>
          <w:rFonts w:cs="Times New Roman"/>
        </w:rPr>
      </w:pPr>
      <w:bookmarkStart w:id="22" w:name="_Toc512758324"/>
      <w:r w:rsidRPr="00462E06">
        <w:rPr>
          <w:rFonts w:cs="Times New Roman"/>
        </w:rPr>
        <w:t>研究方法总</w:t>
      </w:r>
      <w:r w:rsidR="003A3CE7" w:rsidRPr="00462E06">
        <w:rPr>
          <w:rFonts w:cs="Times New Roman"/>
        </w:rPr>
        <w:t>述</w:t>
      </w:r>
      <w:bookmarkEnd w:id="22"/>
    </w:p>
    <w:p w14:paraId="0766A068" w14:textId="77777777" w:rsidR="00692A63" w:rsidRPr="00462E06" w:rsidRDefault="00B13EC1" w:rsidP="00692A63">
      <w:pPr>
        <w:ind w:firstLine="420"/>
        <w:rPr>
          <w:rFonts w:cs="Times New Roman"/>
        </w:rPr>
      </w:pPr>
      <w:r w:rsidRPr="00462E06">
        <w:rPr>
          <w:rFonts w:cs="Times New Roman"/>
          <w:noProof/>
          <w:sz w:val="21"/>
        </w:rPr>
        <w:object w:dxaOrig="0" w:dyaOrig="0" w14:anchorId="6E329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left:0;text-align:left;margin-left:53.05pt;margin-top:46.45pt;width:328.55pt;height:282.8pt;z-index:251679232;mso-position-horizontal-relative:text;mso-position-vertical-relative:text">
            <v:imagedata r:id="rId18" o:title=""/>
            <w10:wrap type="topAndBottom"/>
          </v:shape>
          <o:OLEObject Type="Embed" ProgID="Visio.Drawing.15" ShapeID="_x0000_s1079" DrawAspect="Content" ObjectID="_1586596265" r:id="rId19"/>
        </w:object>
      </w:r>
      <w:r w:rsidR="00DC1E38" w:rsidRPr="00462E06">
        <w:rPr>
          <w:rFonts w:cs="Times New Roman"/>
        </w:rPr>
        <w:t>本论文的研究流程</w:t>
      </w:r>
      <w:r w:rsidR="00B501B3" w:rsidRPr="00462E06">
        <w:rPr>
          <w:rFonts w:cs="Times New Roman"/>
        </w:rPr>
        <w:t>如</w:t>
      </w:r>
      <w:r w:rsidR="0065576B" w:rsidRPr="00462E06">
        <w:rPr>
          <w:rFonts w:cs="Times New Roman"/>
        </w:rPr>
        <w:fldChar w:fldCharType="begin"/>
      </w:r>
      <w:r w:rsidR="0065576B" w:rsidRPr="00462E06">
        <w:rPr>
          <w:rFonts w:cs="Times New Roman"/>
        </w:rPr>
        <w:instrText xml:space="preserve"> REF _Ref512029870 \n \h </w:instrText>
      </w:r>
      <w:r w:rsidR="00A91B92" w:rsidRPr="00462E06">
        <w:rPr>
          <w:rFonts w:cs="Times New Roman"/>
        </w:rPr>
        <w:instrText xml:space="preserve"> \* MERGEFORMAT </w:instrText>
      </w:r>
      <w:r w:rsidR="0065576B" w:rsidRPr="00462E06">
        <w:rPr>
          <w:rFonts w:cs="Times New Roman"/>
        </w:rPr>
      </w:r>
      <w:r w:rsidR="0065576B" w:rsidRPr="00462E06">
        <w:rPr>
          <w:rFonts w:cs="Times New Roman"/>
        </w:rPr>
        <w:fldChar w:fldCharType="separate"/>
      </w:r>
      <w:r w:rsidR="00AC64B7" w:rsidRPr="00462E06">
        <w:rPr>
          <w:rFonts w:cs="Times New Roman"/>
        </w:rPr>
        <w:t>图</w:t>
      </w:r>
      <w:r w:rsidR="00AC64B7" w:rsidRPr="00462E06">
        <w:rPr>
          <w:rFonts w:cs="Times New Roman"/>
        </w:rPr>
        <w:t>2-1</w:t>
      </w:r>
      <w:r w:rsidR="0065576B" w:rsidRPr="00462E06">
        <w:rPr>
          <w:rFonts w:cs="Times New Roman"/>
        </w:rPr>
        <w:fldChar w:fldCharType="end"/>
      </w:r>
      <w:r w:rsidR="00DC1E38" w:rsidRPr="00462E06">
        <w:rPr>
          <w:rFonts w:cs="Times New Roman"/>
        </w:rPr>
        <w:t>所示</w:t>
      </w:r>
      <w:r w:rsidR="00692A63" w:rsidRPr="00462E06">
        <w:rPr>
          <w:rFonts w:cs="Times New Roman"/>
        </w:rPr>
        <w:t>。</w:t>
      </w:r>
    </w:p>
    <w:p w14:paraId="07246E5B" w14:textId="77777777" w:rsidR="009A4C2F" w:rsidRPr="00462E06" w:rsidRDefault="007334A4" w:rsidP="006F2C05">
      <w:pPr>
        <w:pStyle w:val="af1"/>
        <w:numPr>
          <w:ilvl w:val="0"/>
          <w:numId w:val="6"/>
        </w:numPr>
        <w:spacing w:before="0" w:after="326"/>
        <w:rPr>
          <w:rFonts w:cs="Times New Roman"/>
        </w:rPr>
      </w:pPr>
      <w:bookmarkStart w:id="23" w:name="_Ref512029870"/>
      <w:r w:rsidRPr="00462E06">
        <w:rPr>
          <w:rFonts w:cs="Times New Roman"/>
        </w:rPr>
        <w:t>论文研究方法流程图</w:t>
      </w:r>
      <w:bookmarkEnd w:id="23"/>
    </w:p>
    <w:p w14:paraId="1BAA51DB" w14:textId="30C83B25" w:rsidR="00C3634A" w:rsidRPr="00462E06" w:rsidRDefault="007334A4" w:rsidP="006747B6">
      <w:pPr>
        <w:ind w:firstLine="480"/>
        <w:rPr>
          <w:rFonts w:cs="Times New Roman"/>
        </w:rPr>
      </w:pPr>
      <w:r w:rsidRPr="00462E06">
        <w:rPr>
          <w:rFonts w:cs="Times New Roman"/>
        </w:rPr>
        <w:t>研究过程中，首先对现有数据</w:t>
      </w:r>
      <w:r w:rsidR="00281261">
        <w:rPr>
          <w:rFonts w:cs="Times New Roman" w:hint="eastAsia"/>
        </w:rPr>
        <w:t>库中</w:t>
      </w:r>
      <w:r w:rsidR="002946CB">
        <w:rPr>
          <w:rFonts w:cs="Times New Roman" w:hint="eastAsia"/>
        </w:rPr>
        <w:t>驾驶员的眼动数据</w:t>
      </w:r>
      <w:r w:rsidRPr="00462E06">
        <w:rPr>
          <w:rFonts w:cs="Times New Roman"/>
        </w:rPr>
        <w:t>进行分析整理，这里面包括提取必要</w:t>
      </w:r>
      <w:r w:rsidR="00B403E9">
        <w:rPr>
          <w:rFonts w:cs="Times New Roman" w:hint="eastAsia"/>
        </w:rPr>
        <w:t>的</w:t>
      </w:r>
      <w:r w:rsidR="00C6055C">
        <w:rPr>
          <w:rFonts w:cs="Times New Roman" w:hint="eastAsia"/>
        </w:rPr>
        <w:t>眼动</w:t>
      </w:r>
      <w:r w:rsidRPr="00462E06">
        <w:rPr>
          <w:rFonts w:cs="Times New Roman"/>
        </w:rPr>
        <w:t>数据和对相应数据的整合。其中，</w:t>
      </w:r>
      <w:r w:rsidR="00440762">
        <w:rPr>
          <w:rFonts w:cs="Times New Roman" w:hint="eastAsia"/>
        </w:rPr>
        <w:t>在</w:t>
      </w:r>
      <w:r w:rsidRPr="00462E06">
        <w:rPr>
          <w:rFonts w:cs="Times New Roman"/>
        </w:rPr>
        <w:t>十字路口处驾驶员的驾驶意图</w:t>
      </w:r>
      <w:r w:rsidR="00440762">
        <w:rPr>
          <w:rFonts w:cs="Times New Roman" w:hint="eastAsia"/>
        </w:rPr>
        <w:t>可以</w:t>
      </w:r>
      <w:r w:rsidR="008F05F2">
        <w:rPr>
          <w:rFonts w:cs="Times New Roman" w:hint="eastAsia"/>
        </w:rPr>
        <w:t>简单</w:t>
      </w:r>
      <w:r w:rsidRPr="00462E06">
        <w:rPr>
          <w:rFonts w:cs="Times New Roman"/>
        </w:rPr>
        <w:t>分为三种：左转、右转、直行，那么根据这三种驾驶意图，驾驶员在同一种十字路口处也会表现出不同的注视特性。那么作为对比，也选取两种十字路口做一个分析。</w:t>
      </w:r>
    </w:p>
    <w:p w14:paraId="70130C42" w14:textId="282B4BAE" w:rsidR="00966EF9" w:rsidRPr="00462E06" w:rsidRDefault="00966EF9" w:rsidP="006747B6">
      <w:pPr>
        <w:ind w:firstLine="480"/>
        <w:rPr>
          <w:rFonts w:cs="Times New Roman"/>
        </w:rPr>
      </w:pPr>
      <w:r w:rsidRPr="00462E06">
        <w:rPr>
          <w:rFonts w:cs="Times New Roman"/>
        </w:rPr>
        <w:t>第二步</w:t>
      </w:r>
      <w:r w:rsidR="006A6863" w:rsidRPr="00462E06">
        <w:rPr>
          <w:rFonts w:cs="Times New Roman"/>
        </w:rPr>
        <w:t>，</w:t>
      </w:r>
      <w:r w:rsidR="00125C45" w:rsidRPr="00462E06">
        <w:rPr>
          <w:rFonts w:cs="Times New Roman"/>
        </w:rPr>
        <w:t>进行数据预处理。</w:t>
      </w:r>
      <w:r w:rsidR="000947D6" w:rsidRPr="00462E06">
        <w:rPr>
          <w:rFonts w:cs="Times New Roman"/>
        </w:rPr>
        <w:t>对提取后的数据，进行特征选择</w:t>
      </w:r>
      <w:r w:rsidR="000D2DE2" w:rsidRPr="00462E06">
        <w:rPr>
          <w:rFonts w:cs="Times New Roman"/>
        </w:rPr>
        <w:t>和归一化</w:t>
      </w:r>
      <w:r w:rsidR="000947D6" w:rsidRPr="00462E06">
        <w:rPr>
          <w:rFonts w:cs="Times New Roman"/>
        </w:rPr>
        <w:t>。</w:t>
      </w:r>
      <w:r w:rsidR="001D1AD5" w:rsidRPr="00462E06">
        <w:rPr>
          <w:rFonts w:cs="Times New Roman"/>
        </w:rPr>
        <w:t>特征选择</w:t>
      </w:r>
      <w:r w:rsidR="00E12F3D">
        <w:rPr>
          <w:rFonts w:cs="Times New Roman" w:hint="eastAsia"/>
        </w:rPr>
        <w:t>可以有效</w:t>
      </w:r>
      <w:r w:rsidR="001D1AD5" w:rsidRPr="00462E06">
        <w:rPr>
          <w:rFonts w:cs="Times New Roman"/>
        </w:rPr>
        <w:t>减少数据维度</w:t>
      </w:r>
      <w:r w:rsidR="00511955" w:rsidRPr="00462E06">
        <w:rPr>
          <w:rFonts w:cs="Times New Roman"/>
        </w:rPr>
        <w:t>、</w:t>
      </w:r>
      <w:r w:rsidR="003D42F2">
        <w:rPr>
          <w:rFonts w:cs="Times New Roman" w:hint="eastAsia"/>
        </w:rPr>
        <w:t>删去</w:t>
      </w:r>
      <w:r w:rsidR="00CF0AC4">
        <w:rPr>
          <w:rFonts w:cs="Times New Roman" w:hint="eastAsia"/>
        </w:rPr>
        <w:t>无用的或者相关性较小</w:t>
      </w:r>
      <w:r w:rsidR="00113466">
        <w:rPr>
          <w:rFonts w:cs="Times New Roman" w:hint="eastAsia"/>
        </w:rPr>
        <w:t>的</w:t>
      </w:r>
      <w:r w:rsidR="00511955" w:rsidRPr="00462E06">
        <w:rPr>
          <w:rFonts w:cs="Times New Roman"/>
        </w:rPr>
        <w:t>数据特征，</w:t>
      </w:r>
      <w:r w:rsidR="002B4947" w:rsidRPr="00462E06">
        <w:rPr>
          <w:rFonts w:cs="Times New Roman"/>
        </w:rPr>
        <w:t>可有效提高分类器</w:t>
      </w:r>
      <w:r w:rsidR="00A40D99">
        <w:rPr>
          <w:rFonts w:cs="Times New Roman" w:hint="eastAsia"/>
        </w:rPr>
        <w:t>的</w:t>
      </w:r>
      <w:r w:rsidR="00812B13">
        <w:rPr>
          <w:rFonts w:cs="Times New Roman" w:hint="eastAsia"/>
        </w:rPr>
        <w:t>预测</w:t>
      </w:r>
      <w:r w:rsidR="002B4947" w:rsidRPr="00462E06">
        <w:rPr>
          <w:rFonts w:cs="Times New Roman"/>
        </w:rPr>
        <w:t>性能</w:t>
      </w:r>
      <w:r w:rsidR="00384952" w:rsidRPr="00462E06">
        <w:rPr>
          <w:rFonts w:cs="Times New Roman"/>
        </w:rPr>
        <w:t>。在本研究中，采用</w:t>
      </w:r>
      <w:r w:rsidR="00781710" w:rsidRPr="00462E06">
        <w:rPr>
          <w:rFonts w:cs="Times New Roman"/>
        </w:rPr>
        <w:t>FEAST</w:t>
      </w:r>
      <w:r w:rsidR="00781710" w:rsidRPr="00462E06">
        <w:rPr>
          <w:rFonts w:cs="Times New Roman"/>
        </w:rPr>
        <w:t>（</w:t>
      </w:r>
      <w:r w:rsidR="00781710" w:rsidRPr="00462E06">
        <w:rPr>
          <w:rFonts w:cs="Times New Roman"/>
        </w:rPr>
        <w:t xml:space="preserve">a FEAture Selection Toolbox for C and </w:t>
      </w:r>
      <w:r w:rsidR="00AC67DA" w:rsidRPr="00462E06">
        <w:rPr>
          <w:rFonts w:cs="Times New Roman"/>
        </w:rPr>
        <w:t>MATLAB</w:t>
      </w:r>
      <w:r w:rsidR="00781710" w:rsidRPr="00462E06">
        <w:rPr>
          <w:rFonts w:cs="Times New Roman"/>
        </w:rPr>
        <w:t>）算法与</w:t>
      </w:r>
      <w:r w:rsidR="0023545D" w:rsidRPr="00462E06">
        <w:rPr>
          <w:rFonts w:cs="Times New Roman"/>
        </w:rPr>
        <w:t>显著性检验结合</w:t>
      </w:r>
      <w:r w:rsidR="00294CB0" w:rsidRPr="00462E06">
        <w:rPr>
          <w:rFonts w:cs="Times New Roman"/>
        </w:rPr>
        <w:t>进行特征的选择。</w:t>
      </w:r>
    </w:p>
    <w:p w14:paraId="25CA27AE" w14:textId="77777777" w:rsidR="00572D5F" w:rsidRPr="00462E06" w:rsidRDefault="00572D5F" w:rsidP="006747B6">
      <w:pPr>
        <w:ind w:firstLine="480"/>
        <w:rPr>
          <w:rFonts w:cs="Times New Roman"/>
        </w:rPr>
      </w:pPr>
      <w:r w:rsidRPr="00462E06">
        <w:rPr>
          <w:rFonts w:cs="Times New Roman"/>
        </w:rPr>
        <w:lastRenderedPageBreak/>
        <w:t>第三</w:t>
      </w:r>
      <w:r w:rsidR="00A55571" w:rsidRPr="00462E06">
        <w:rPr>
          <w:rFonts w:cs="Times New Roman"/>
        </w:rPr>
        <w:t>步，</w:t>
      </w:r>
      <w:r w:rsidR="00125C45" w:rsidRPr="00462E06">
        <w:rPr>
          <w:rFonts w:cs="Times New Roman"/>
        </w:rPr>
        <w:t>析取</w:t>
      </w:r>
      <w:r w:rsidR="00154A59" w:rsidRPr="00462E06">
        <w:rPr>
          <w:rFonts w:cs="Times New Roman"/>
        </w:rPr>
        <w:t>驾驶员动态视觉搜索模式。</w:t>
      </w:r>
      <w:r w:rsidR="00EC3382" w:rsidRPr="00462E06">
        <w:rPr>
          <w:rFonts w:cs="Times New Roman"/>
        </w:rPr>
        <w:t>采用层次聚类算法，</w:t>
      </w:r>
      <w:r w:rsidR="008B3424" w:rsidRPr="00462E06">
        <w:rPr>
          <w:rFonts w:cs="Times New Roman"/>
        </w:rPr>
        <w:t>得到不同信号灯情况下，驾驶员</w:t>
      </w:r>
      <w:r w:rsidR="00296FEB" w:rsidRPr="00462E06">
        <w:rPr>
          <w:rFonts w:cs="Times New Roman"/>
        </w:rPr>
        <w:t>在表现出</w:t>
      </w:r>
      <w:r w:rsidR="008B3424" w:rsidRPr="00462E06">
        <w:rPr>
          <w:rFonts w:cs="Times New Roman"/>
        </w:rPr>
        <w:t>不同驾驶意图</w:t>
      </w:r>
      <w:r w:rsidR="0037500D" w:rsidRPr="00462E06">
        <w:rPr>
          <w:rFonts w:cs="Times New Roman"/>
        </w:rPr>
        <w:t>时</w:t>
      </w:r>
      <w:r w:rsidR="008B3424" w:rsidRPr="00462E06">
        <w:rPr>
          <w:rFonts w:cs="Times New Roman"/>
        </w:rPr>
        <w:t>的视觉搜索模式</w:t>
      </w:r>
      <w:r w:rsidR="003A0CD3" w:rsidRPr="00462E06">
        <w:rPr>
          <w:rFonts w:cs="Times New Roman"/>
        </w:rPr>
        <w:t>，并进行结果分析</w:t>
      </w:r>
    </w:p>
    <w:p w14:paraId="576100AC" w14:textId="6C0EE0B8" w:rsidR="009B46A1" w:rsidRPr="00462E06" w:rsidRDefault="009B46A1" w:rsidP="006747B6">
      <w:pPr>
        <w:ind w:firstLine="480"/>
        <w:rPr>
          <w:rFonts w:cs="Times New Roman"/>
        </w:rPr>
      </w:pPr>
      <w:r w:rsidRPr="00462E06">
        <w:rPr>
          <w:rFonts w:cs="Times New Roman"/>
        </w:rPr>
        <w:t>第四步，</w:t>
      </w:r>
      <w:r w:rsidR="00231381" w:rsidRPr="00462E06">
        <w:rPr>
          <w:rFonts w:cs="Times New Roman"/>
        </w:rPr>
        <w:t>提出一种将聚类结果与有监督学习结合的新预测方法</w:t>
      </w:r>
      <w:r w:rsidR="00DA1D39" w:rsidRPr="00462E06">
        <w:rPr>
          <w:rFonts w:cs="Times New Roman"/>
        </w:rPr>
        <w:t>。其中，有监督学习采用</w:t>
      </w:r>
      <w:r w:rsidR="00781B4B">
        <w:rPr>
          <w:rFonts w:cs="Times New Roman" w:hint="eastAsia"/>
        </w:rPr>
        <w:t>了</w:t>
      </w:r>
      <w:r w:rsidR="00DA1D39" w:rsidRPr="00462E06">
        <w:rPr>
          <w:rFonts w:cs="Times New Roman"/>
        </w:rPr>
        <w:t>支持向量机（</w:t>
      </w:r>
      <w:r w:rsidR="00DA1D39" w:rsidRPr="00462E06">
        <w:rPr>
          <w:rFonts w:cs="Times New Roman"/>
        </w:rPr>
        <w:t>Support Vector Machine</w:t>
      </w:r>
      <w:r w:rsidR="00DA1D39" w:rsidRPr="00462E06">
        <w:rPr>
          <w:rFonts w:cs="Times New Roman"/>
        </w:rPr>
        <w:t>）和随机森林（</w:t>
      </w:r>
      <w:r w:rsidR="00DA1D39" w:rsidRPr="00462E06">
        <w:rPr>
          <w:rFonts w:cs="Times New Roman"/>
        </w:rPr>
        <w:t>Random Forest</w:t>
      </w:r>
      <w:r w:rsidR="00DA1D39" w:rsidRPr="00462E06">
        <w:rPr>
          <w:rFonts w:cs="Times New Roman"/>
        </w:rPr>
        <w:t>）两种</w:t>
      </w:r>
      <w:r w:rsidR="00BF0466">
        <w:rPr>
          <w:rFonts w:cs="Times New Roman" w:hint="eastAsia"/>
        </w:rPr>
        <w:t>经典</w:t>
      </w:r>
      <w:r w:rsidR="00DA1D39" w:rsidRPr="00462E06">
        <w:rPr>
          <w:rFonts w:cs="Times New Roman"/>
        </w:rPr>
        <w:t>方法。</w:t>
      </w:r>
      <w:r w:rsidR="009F2ABA" w:rsidRPr="00462E06">
        <w:rPr>
          <w:rFonts w:cs="Times New Roman"/>
        </w:rPr>
        <w:t>最后，对新方法与传统方法</w:t>
      </w:r>
      <w:r w:rsidR="00621AC3" w:rsidRPr="00462E06">
        <w:rPr>
          <w:rFonts w:cs="Times New Roman"/>
        </w:rPr>
        <w:t>进行效能比对，</w:t>
      </w:r>
      <w:r w:rsidR="00D86C1D" w:rsidRPr="00462E06">
        <w:rPr>
          <w:rFonts w:cs="Times New Roman"/>
        </w:rPr>
        <w:t>分析</w:t>
      </w:r>
      <w:r w:rsidR="00621AC3" w:rsidRPr="00462E06">
        <w:rPr>
          <w:rFonts w:cs="Times New Roman"/>
        </w:rPr>
        <w:t>数据得出结论。</w:t>
      </w:r>
    </w:p>
    <w:p w14:paraId="3F63A4BF" w14:textId="77777777" w:rsidR="00E070BF" w:rsidRPr="00462E06" w:rsidRDefault="00E070BF" w:rsidP="00527DA7">
      <w:pPr>
        <w:ind w:firstLineChars="83" w:firstLine="199"/>
        <w:rPr>
          <w:rFonts w:cs="Times New Roman"/>
        </w:rPr>
      </w:pPr>
    </w:p>
    <w:p w14:paraId="6CB3FA31" w14:textId="77777777" w:rsidR="004E1ABC" w:rsidRPr="00462E06" w:rsidRDefault="004E1ABC" w:rsidP="004D03C8">
      <w:pPr>
        <w:pStyle w:val="1"/>
        <w:spacing w:before="163"/>
        <w:rPr>
          <w:rFonts w:cs="Times New Roman"/>
        </w:rPr>
      </w:pPr>
      <w:bookmarkStart w:id="24" w:name="_Toc512758325"/>
      <w:r w:rsidRPr="00462E06">
        <w:rPr>
          <w:rFonts w:cs="Times New Roman"/>
        </w:rPr>
        <w:t>数据库构建</w:t>
      </w:r>
      <w:bookmarkEnd w:id="24"/>
    </w:p>
    <w:p w14:paraId="4F921C97" w14:textId="77777777" w:rsidR="004E1ABC" w:rsidRPr="00462E06" w:rsidRDefault="00D511F3" w:rsidP="006747B6">
      <w:pPr>
        <w:ind w:firstLine="480"/>
        <w:rPr>
          <w:rFonts w:cs="Times New Roman"/>
        </w:rPr>
      </w:pPr>
      <w:r w:rsidRPr="00462E06">
        <w:rPr>
          <w:rFonts w:cs="Times New Roman"/>
        </w:rPr>
        <w:t>本</w:t>
      </w:r>
      <w:r w:rsidR="00DD6C86" w:rsidRPr="00462E06">
        <w:rPr>
          <w:rFonts w:cs="Times New Roman"/>
        </w:rPr>
        <w:t>毕业设计研究的数据采集方法主要为视频采集，并且以</w:t>
      </w:r>
      <w:r w:rsidR="007E7C67" w:rsidRPr="00462E06">
        <w:rPr>
          <w:rFonts w:cs="Times New Roman"/>
        </w:rPr>
        <w:t>调查问卷</w:t>
      </w:r>
      <w:r w:rsidR="00DD6C86" w:rsidRPr="00462E06">
        <w:rPr>
          <w:rFonts w:cs="Times New Roman"/>
        </w:rPr>
        <w:t>为辅佐</w:t>
      </w:r>
      <w:r w:rsidR="000A1FC9" w:rsidRPr="00462E06">
        <w:rPr>
          <w:rFonts w:cs="Times New Roman"/>
        </w:rPr>
        <w:t>。</w:t>
      </w:r>
    </w:p>
    <w:p w14:paraId="335FB130" w14:textId="77777777" w:rsidR="00774A4C" w:rsidRPr="00462E06" w:rsidRDefault="00774A4C" w:rsidP="006747B6">
      <w:pPr>
        <w:ind w:firstLine="480"/>
        <w:rPr>
          <w:rFonts w:cs="Times New Roman"/>
        </w:rPr>
      </w:pPr>
      <w:r w:rsidRPr="00462E06">
        <w:rPr>
          <w:rFonts w:cs="Times New Roman"/>
        </w:rPr>
        <w:t>视频采集数据具体方法为：</w:t>
      </w:r>
      <w:r w:rsidR="00F12E48" w:rsidRPr="00462E06">
        <w:rPr>
          <w:rFonts w:cs="Times New Roman"/>
        </w:rPr>
        <w:t>将配有前后摄像头的行车记录仪安装在实验车，</w:t>
      </w:r>
      <w:r w:rsidR="00573CCE" w:rsidRPr="00462E06">
        <w:rPr>
          <w:rFonts w:cs="Times New Roman"/>
        </w:rPr>
        <w:t>拍摄</w:t>
      </w:r>
      <w:r w:rsidR="00F12E48" w:rsidRPr="00462E06">
        <w:rPr>
          <w:rFonts w:cs="Times New Roman"/>
        </w:rPr>
        <w:t>记录</w:t>
      </w:r>
      <w:r w:rsidR="00F12E48" w:rsidRPr="00462E06">
        <w:rPr>
          <w:rFonts w:cs="Times New Roman"/>
        </w:rPr>
        <w:t>10</w:t>
      </w:r>
      <w:r w:rsidR="00F12E48" w:rsidRPr="00462E06">
        <w:rPr>
          <w:rFonts w:cs="Times New Roman"/>
        </w:rPr>
        <w:t>位</w:t>
      </w:r>
      <w:r w:rsidR="00C71573" w:rsidRPr="00462E06">
        <w:rPr>
          <w:rFonts w:cs="Times New Roman"/>
        </w:rPr>
        <w:t>实验</w:t>
      </w:r>
      <w:r w:rsidR="007435B3" w:rsidRPr="00462E06">
        <w:rPr>
          <w:rFonts w:cs="Times New Roman"/>
        </w:rPr>
        <w:t>人员</w:t>
      </w:r>
      <w:r w:rsidR="00573CCE" w:rsidRPr="00462E06">
        <w:rPr>
          <w:rFonts w:cs="Times New Roman"/>
        </w:rPr>
        <w:t>在</w:t>
      </w:r>
      <w:r w:rsidR="0083058D" w:rsidRPr="00462E06">
        <w:rPr>
          <w:rFonts w:cs="Times New Roman"/>
        </w:rPr>
        <w:t>约一周内的驾驶行为，并且在后期进行人工的视频分析从</w:t>
      </w:r>
      <w:r w:rsidR="003D7EDE" w:rsidRPr="00462E06">
        <w:rPr>
          <w:rFonts w:cs="Times New Roman"/>
        </w:rPr>
        <w:t>而</w:t>
      </w:r>
      <w:r w:rsidR="0083058D" w:rsidRPr="00462E06">
        <w:rPr>
          <w:rFonts w:cs="Times New Roman"/>
        </w:rPr>
        <w:t>提取出实验</w:t>
      </w:r>
      <w:r w:rsidR="00C05584" w:rsidRPr="00462E06">
        <w:rPr>
          <w:rFonts w:cs="Times New Roman"/>
        </w:rPr>
        <w:t>人员</w:t>
      </w:r>
      <w:r w:rsidR="0083058D" w:rsidRPr="00462E06">
        <w:rPr>
          <w:rFonts w:cs="Times New Roman"/>
        </w:rPr>
        <w:t>的驾驶注视行为、</w:t>
      </w:r>
      <w:r w:rsidR="005F14E2" w:rsidRPr="00462E06">
        <w:rPr>
          <w:rFonts w:cs="Times New Roman"/>
        </w:rPr>
        <w:t>驾驶时间、</w:t>
      </w:r>
      <w:r w:rsidR="00F71875" w:rsidRPr="00462E06">
        <w:rPr>
          <w:rFonts w:cs="Times New Roman"/>
        </w:rPr>
        <w:t>驾驶</w:t>
      </w:r>
      <w:r w:rsidR="00F25C1C" w:rsidRPr="00462E06">
        <w:rPr>
          <w:rFonts w:cs="Times New Roman"/>
        </w:rPr>
        <w:t>状态、</w:t>
      </w:r>
      <w:r w:rsidR="00FE3713" w:rsidRPr="00462E06">
        <w:rPr>
          <w:rFonts w:cs="Times New Roman"/>
        </w:rPr>
        <w:t>信号灯种类</w:t>
      </w:r>
      <w:r w:rsidR="00CD160D" w:rsidRPr="00462E06">
        <w:rPr>
          <w:rFonts w:cs="Times New Roman"/>
        </w:rPr>
        <w:t>等信息，建立</w:t>
      </w:r>
      <w:r w:rsidR="00C72A1C" w:rsidRPr="00462E06">
        <w:rPr>
          <w:rFonts w:cs="Times New Roman"/>
        </w:rPr>
        <w:t>起基本的驾驶员</w:t>
      </w:r>
      <w:r w:rsidR="001F49B3" w:rsidRPr="00462E06">
        <w:rPr>
          <w:rFonts w:cs="Times New Roman"/>
        </w:rPr>
        <w:t>视觉信息数据库</w:t>
      </w:r>
      <w:r w:rsidR="00113CB5" w:rsidRPr="00462E06">
        <w:rPr>
          <w:rFonts w:cs="Times New Roman"/>
        </w:rPr>
        <w:t>。</w:t>
      </w:r>
    </w:p>
    <w:p w14:paraId="791D3A3A" w14:textId="786950C8" w:rsidR="00DB6B30" w:rsidRPr="00462E06" w:rsidRDefault="00273C23" w:rsidP="006747B6">
      <w:pPr>
        <w:ind w:firstLine="480"/>
        <w:rPr>
          <w:rFonts w:cs="Times New Roman"/>
        </w:rPr>
      </w:pPr>
      <w:r w:rsidRPr="00462E06">
        <w:rPr>
          <w:rFonts w:cs="Times New Roman"/>
        </w:rPr>
        <w:t>数据采集</w:t>
      </w:r>
      <w:r w:rsidR="006C7525">
        <w:rPr>
          <w:rFonts w:cs="Times New Roman" w:hint="eastAsia"/>
        </w:rPr>
        <w:t>以收集</w:t>
      </w:r>
      <w:r w:rsidR="00FB4D0B" w:rsidRPr="00462E06">
        <w:rPr>
          <w:rFonts w:cs="Times New Roman"/>
        </w:rPr>
        <w:t>调查问卷</w:t>
      </w:r>
      <w:r w:rsidR="00C674DC" w:rsidRPr="00462E06">
        <w:rPr>
          <w:rFonts w:cs="Times New Roman"/>
        </w:rPr>
        <w:t>为辅佐</w:t>
      </w:r>
      <w:r w:rsidR="00DF66FC" w:rsidRPr="00462E06">
        <w:rPr>
          <w:rFonts w:cs="Times New Roman"/>
        </w:rPr>
        <w:t>，问卷</w:t>
      </w:r>
      <w:r w:rsidR="00610F1B">
        <w:rPr>
          <w:rFonts w:cs="Times New Roman" w:hint="eastAsia"/>
        </w:rPr>
        <w:t>的</w:t>
      </w:r>
      <w:r w:rsidR="00C3272D" w:rsidRPr="00462E06">
        <w:rPr>
          <w:rFonts w:cs="Times New Roman"/>
        </w:rPr>
        <w:t>内容</w:t>
      </w:r>
      <w:r w:rsidR="00816504">
        <w:rPr>
          <w:rFonts w:cs="Times New Roman" w:hint="eastAsia"/>
        </w:rPr>
        <w:t>主要</w:t>
      </w:r>
      <w:r w:rsidR="00DB6B30" w:rsidRPr="00462E06">
        <w:rPr>
          <w:rFonts w:cs="Times New Roman"/>
        </w:rPr>
        <w:t>针对驾驶员的驾驶行为及驾驶风险性量化</w:t>
      </w:r>
      <w:r w:rsidR="00FA6E01" w:rsidRPr="00462E06">
        <w:rPr>
          <w:rFonts w:cs="Times New Roman"/>
        </w:rPr>
        <w:t>进行提问</w:t>
      </w:r>
      <w:r w:rsidR="00DB6B30" w:rsidRPr="00462E06">
        <w:rPr>
          <w:rFonts w:cs="Times New Roman"/>
        </w:rPr>
        <w:t>。</w:t>
      </w:r>
    </w:p>
    <w:p w14:paraId="714FC152" w14:textId="77777777" w:rsidR="00DF66FC" w:rsidRPr="00462E06" w:rsidRDefault="00DF66FC" w:rsidP="006747B6">
      <w:pPr>
        <w:ind w:firstLine="480"/>
        <w:rPr>
          <w:rFonts w:cs="Times New Roman"/>
        </w:rPr>
      </w:pPr>
      <w:r w:rsidRPr="00462E06">
        <w:rPr>
          <w:rFonts w:cs="Times New Roman"/>
        </w:rPr>
        <w:t>本</w:t>
      </w:r>
      <w:r w:rsidR="00F30EB7" w:rsidRPr="00462E06">
        <w:rPr>
          <w:rFonts w:cs="Times New Roman"/>
        </w:rPr>
        <w:t>毕业设计</w:t>
      </w:r>
      <w:r w:rsidR="00341E0D" w:rsidRPr="00462E06">
        <w:rPr>
          <w:rFonts w:cs="Times New Roman"/>
        </w:rPr>
        <w:t>采用上述数据库进行后续的研究</w:t>
      </w:r>
      <w:r w:rsidRPr="00462E06">
        <w:rPr>
          <w:rFonts w:cs="Times New Roman"/>
        </w:rPr>
        <w:t>。</w:t>
      </w:r>
    </w:p>
    <w:p w14:paraId="1BB8698B" w14:textId="77777777" w:rsidR="001D19EC" w:rsidRPr="00462E06" w:rsidRDefault="001D19EC" w:rsidP="004E1ABC">
      <w:pPr>
        <w:ind w:firstLine="480"/>
        <w:rPr>
          <w:rFonts w:cs="Times New Roman"/>
        </w:rPr>
      </w:pPr>
    </w:p>
    <w:p w14:paraId="0CB5ABA0" w14:textId="105D8117" w:rsidR="004536BE" w:rsidRPr="00462E06" w:rsidRDefault="006D7045" w:rsidP="0087632A">
      <w:pPr>
        <w:pStyle w:val="1"/>
        <w:spacing w:before="163"/>
      </w:pPr>
      <w:bookmarkStart w:id="25" w:name="_Toc512758326"/>
      <w:r w:rsidRPr="00462E06">
        <w:t>基本参数描述</w:t>
      </w:r>
      <w:bookmarkEnd w:id="25"/>
    </w:p>
    <w:p w14:paraId="3085E075" w14:textId="07A4D356" w:rsidR="005A5CB7" w:rsidRPr="00462E06" w:rsidRDefault="002D6C8C" w:rsidP="0087632A">
      <w:pPr>
        <w:pStyle w:val="2"/>
        <w:spacing w:before="163"/>
      </w:pPr>
      <w:bookmarkStart w:id="26" w:name="_Toc512758327"/>
      <w:r w:rsidRPr="00462E06">
        <w:t>信号灯</w:t>
      </w:r>
      <w:bookmarkEnd w:id="26"/>
    </w:p>
    <w:p w14:paraId="1B00BF59" w14:textId="4D7390E1" w:rsidR="00072683" w:rsidRPr="00462E06" w:rsidRDefault="000F0999" w:rsidP="00367EA9">
      <w:pPr>
        <w:ind w:firstLine="480"/>
        <w:rPr>
          <w:rFonts w:cs="Times New Roman"/>
        </w:rPr>
      </w:pPr>
      <w:r w:rsidRPr="00462E06">
        <w:rPr>
          <w:rFonts w:cs="Times New Roman"/>
        </w:rPr>
        <w:t>信号灯是一种用于交通管理</w:t>
      </w:r>
      <w:r w:rsidR="009236D7" w:rsidRPr="00462E06">
        <w:rPr>
          <w:rFonts w:cs="Times New Roman"/>
        </w:rPr>
        <w:t>的</w:t>
      </w:r>
      <w:r w:rsidRPr="00462E06">
        <w:rPr>
          <w:rFonts w:cs="Times New Roman"/>
        </w:rPr>
        <w:t>重要工具，</w:t>
      </w:r>
      <w:r w:rsidR="00556917" w:rsidRPr="00462E06">
        <w:rPr>
          <w:rFonts w:cs="Times New Roman"/>
        </w:rPr>
        <w:t>可有效</w:t>
      </w:r>
      <w:r w:rsidR="001A4328">
        <w:rPr>
          <w:rFonts w:cs="Times New Roman" w:hint="eastAsia"/>
        </w:rPr>
        <w:t>降低</w:t>
      </w:r>
      <w:r w:rsidR="00556917" w:rsidRPr="00462E06">
        <w:rPr>
          <w:rFonts w:cs="Times New Roman"/>
        </w:rPr>
        <w:t>交通事故</w:t>
      </w:r>
      <w:r w:rsidR="00F23FFA">
        <w:rPr>
          <w:rFonts w:cs="Times New Roman" w:hint="eastAsia"/>
        </w:rPr>
        <w:t>的</w:t>
      </w:r>
      <w:r w:rsidR="001A4328">
        <w:rPr>
          <w:rFonts w:cs="Times New Roman" w:hint="eastAsia"/>
        </w:rPr>
        <w:t>发生</w:t>
      </w:r>
      <w:r w:rsidR="0003000F" w:rsidRPr="00462E06">
        <w:rPr>
          <w:rFonts w:cs="Times New Roman"/>
        </w:rPr>
        <w:t>率</w:t>
      </w:r>
      <w:r w:rsidR="00556917" w:rsidRPr="00462E06">
        <w:rPr>
          <w:rFonts w:cs="Times New Roman"/>
        </w:rPr>
        <w:t>，</w:t>
      </w:r>
      <w:r w:rsidR="0080505D">
        <w:rPr>
          <w:rFonts w:cs="Times New Roman" w:hint="eastAsia"/>
        </w:rPr>
        <w:t>从而</w:t>
      </w:r>
      <w:r w:rsidR="00556917" w:rsidRPr="00462E06">
        <w:rPr>
          <w:rFonts w:cs="Times New Roman"/>
        </w:rPr>
        <w:t>提高</w:t>
      </w:r>
      <w:r w:rsidR="0003000F" w:rsidRPr="00462E06">
        <w:rPr>
          <w:rFonts w:cs="Times New Roman"/>
        </w:rPr>
        <w:t>城市</w:t>
      </w:r>
      <w:r w:rsidR="00556917" w:rsidRPr="00462E06">
        <w:rPr>
          <w:rFonts w:cs="Times New Roman"/>
        </w:rPr>
        <w:t>道路</w:t>
      </w:r>
      <w:r w:rsidR="0080505D">
        <w:rPr>
          <w:rFonts w:cs="Times New Roman" w:hint="eastAsia"/>
        </w:rPr>
        <w:t>的利用</w:t>
      </w:r>
      <w:r w:rsidR="00556917" w:rsidRPr="00462E06">
        <w:rPr>
          <w:rFonts w:cs="Times New Roman"/>
        </w:rPr>
        <w:t>率</w:t>
      </w:r>
      <w:r w:rsidR="00B719F7" w:rsidRPr="00462E06">
        <w:rPr>
          <w:rFonts w:cs="Times New Roman"/>
        </w:rPr>
        <w:t>。信号灯</w:t>
      </w:r>
      <w:r w:rsidR="00A103CA">
        <w:rPr>
          <w:rFonts w:cs="Times New Roman" w:hint="eastAsia"/>
        </w:rPr>
        <w:t>可大致分为两类：</w:t>
      </w:r>
      <w:r w:rsidR="00556917" w:rsidRPr="00462E06">
        <w:rPr>
          <w:rFonts w:cs="Times New Roman"/>
        </w:rPr>
        <w:t>机动车信号灯和非机动车信号灯</w:t>
      </w:r>
      <w:r w:rsidR="00B719F7" w:rsidRPr="00462E06">
        <w:rPr>
          <w:rFonts w:cs="Times New Roman"/>
        </w:rPr>
        <w:t>，本文所研究的对象为驾驶员，因此</w:t>
      </w:r>
      <w:r w:rsidR="00EC4CBD" w:rsidRPr="00462E06">
        <w:rPr>
          <w:rFonts w:cs="Times New Roman"/>
        </w:rPr>
        <w:t>后</w:t>
      </w:r>
      <w:r w:rsidR="006764DE" w:rsidRPr="00462E06">
        <w:rPr>
          <w:rFonts w:cs="Times New Roman"/>
        </w:rPr>
        <w:t>文中</w:t>
      </w:r>
      <w:r w:rsidR="00134978" w:rsidRPr="00462E06">
        <w:rPr>
          <w:rFonts w:cs="Times New Roman"/>
        </w:rPr>
        <w:t>信号灯</w:t>
      </w:r>
      <w:r w:rsidR="006764DE" w:rsidRPr="00462E06">
        <w:rPr>
          <w:rFonts w:cs="Times New Roman"/>
        </w:rPr>
        <w:t>均</w:t>
      </w:r>
      <w:r w:rsidR="009E325F" w:rsidRPr="00462E06">
        <w:rPr>
          <w:rFonts w:cs="Times New Roman"/>
        </w:rPr>
        <w:t>指代的</w:t>
      </w:r>
      <w:r w:rsidR="00B719F7" w:rsidRPr="00462E06">
        <w:rPr>
          <w:rFonts w:cs="Times New Roman"/>
        </w:rPr>
        <w:t>机动车信号灯。</w:t>
      </w:r>
      <w:r w:rsidR="0048225B" w:rsidRPr="00462E06">
        <w:rPr>
          <w:rFonts w:cs="Times New Roman"/>
        </w:rPr>
        <w:t>常见的</w:t>
      </w:r>
      <w:r w:rsidR="009D715F">
        <w:rPr>
          <w:rFonts w:cs="Times New Roman" w:hint="eastAsia"/>
        </w:rPr>
        <w:t>信号灯颜色有三种，分别为红黄蓝</w:t>
      </w:r>
      <w:r w:rsidR="00DF732D">
        <w:rPr>
          <w:rFonts w:cs="Times New Roman" w:hint="eastAsia"/>
        </w:rPr>
        <w:t>。</w:t>
      </w:r>
      <w:r w:rsidR="00985D9E" w:rsidRPr="00462E06">
        <w:rPr>
          <w:rFonts w:cs="Times New Roman"/>
        </w:rPr>
        <w:t>驾驶员</w:t>
      </w:r>
      <w:r w:rsidR="003A17C4" w:rsidRPr="00462E06">
        <w:rPr>
          <w:rFonts w:cs="Times New Roman"/>
        </w:rPr>
        <w:t>需</w:t>
      </w:r>
      <w:r w:rsidR="00985D9E" w:rsidRPr="00462E06">
        <w:rPr>
          <w:rFonts w:cs="Times New Roman"/>
        </w:rPr>
        <w:t>根据</w:t>
      </w:r>
      <w:r w:rsidR="00782443">
        <w:rPr>
          <w:rFonts w:cs="Times New Roman" w:hint="eastAsia"/>
        </w:rPr>
        <w:t>十字</w:t>
      </w:r>
      <w:r w:rsidR="00A24D90" w:rsidRPr="00462E06">
        <w:rPr>
          <w:rFonts w:cs="Times New Roman"/>
        </w:rPr>
        <w:t>路口</w:t>
      </w:r>
      <w:r w:rsidR="00985D9E" w:rsidRPr="00462E06">
        <w:rPr>
          <w:rFonts w:cs="Times New Roman"/>
        </w:rPr>
        <w:t>信号灯的颜色做出相应的驾驶行为</w:t>
      </w:r>
      <w:r w:rsidR="00B719F7" w:rsidRPr="00462E06">
        <w:rPr>
          <w:rFonts w:cs="Times New Roman"/>
        </w:rPr>
        <w:t>。</w:t>
      </w:r>
      <w:r w:rsidR="00CA4B23" w:rsidRPr="00462E06">
        <w:rPr>
          <w:rFonts w:cs="Times New Roman"/>
        </w:rPr>
        <w:t>红灯</w:t>
      </w:r>
      <w:r w:rsidR="00C65011" w:rsidRPr="00462E06">
        <w:rPr>
          <w:rFonts w:cs="Times New Roman"/>
        </w:rPr>
        <w:t>状态下</w:t>
      </w:r>
      <w:r w:rsidR="00CA4B23" w:rsidRPr="00462E06">
        <w:rPr>
          <w:rFonts w:cs="Times New Roman"/>
        </w:rPr>
        <w:t>，</w:t>
      </w:r>
      <w:r w:rsidR="00DF0C5F" w:rsidRPr="00462E06">
        <w:rPr>
          <w:rFonts w:cs="Times New Roman"/>
        </w:rPr>
        <w:t>机动车</w:t>
      </w:r>
      <w:r w:rsidR="001A23FE" w:rsidRPr="00462E06">
        <w:rPr>
          <w:rFonts w:cs="Times New Roman"/>
        </w:rPr>
        <w:t>严禁</w:t>
      </w:r>
      <w:r w:rsidR="00B8281C" w:rsidRPr="00462E06">
        <w:rPr>
          <w:rFonts w:cs="Times New Roman"/>
        </w:rPr>
        <w:t>通</w:t>
      </w:r>
      <w:r w:rsidR="00367EA9" w:rsidRPr="00462E06">
        <w:rPr>
          <w:rFonts w:cs="Times New Roman"/>
        </w:rPr>
        <w:t>行</w:t>
      </w:r>
      <w:r w:rsidR="00CA4B23" w:rsidRPr="00462E06">
        <w:rPr>
          <w:rFonts w:cs="Times New Roman"/>
        </w:rPr>
        <w:t>。</w:t>
      </w:r>
      <w:r w:rsidR="00FB3AE6" w:rsidRPr="00462E06">
        <w:rPr>
          <w:rFonts w:cs="Times New Roman"/>
        </w:rPr>
        <w:t>绿灯</w:t>
      </w:r>
      <w:r w:rsidR="006B6C31" w:rsidRPr="00462E06">
        <w:rPr>
          <w:rFonts w:cs="Times New Roman"/>
        </w:rPr>
        <w:t>状态下</w:t>
      </w:r>
      <w:r w:rsidR="00FB3AE6" w:rsidRPr="00462E06">
        <w:rPr>
          <w:rFonts w:cs="Times New Roman"/>
        </w:rPr>
        <w:t>，</w:t>
      </w:r>
      <w:r w:rsidR="00AB15E2" w:rsidRPr="00462E06">
        <w:rPr>
          <w:rFonts w:cs="Times New Roman"/>
        </w:rPr>
        <w:t>允许</w:t>
      </w:r>
      <w:r w:rsidR="00A81DD4" w:rsidRPr="00462E06">
        <w:rPr>
          <w:rFonts w:cs="Times New Roman"/>
        </w:rPr>
        <w:t>机动车</w:t>
      </w:r>
      <w:r w:rsidR="00FB3AE6" w:rsidRPr="00462E06">
        <w:rPr>
          <w:rFonts w:cs="Times New Roman"/>
        </w:rPr>
        <w:t>通行</w:t>
      </w:r>
      <w:r w:rsidR="00152976" w:rsidRPr="00462E06">
        <w:rPr>
          <w:rFonts w:cs="Times New Roman"/>
        </w:rPr>
        <w:t>。</w:t>
      </w:r>
      <w:r w:rsidR="00FB3AE6" w:rsidRPr="00462E06">
        <w:rPr>
          <w:rFonts w:cs="Times New Roman"/>
        </w:rPr>
        <w:t>黄灯</w:t>
      </w:r>
      <w:r w:rsidR="00FE73E5" w:rsidRPr="00462E06">
        <w:rPr>
          <w:rFonts w:cs="Times New Roman"/>
        </w:rPr>
        <w:t>状态下</w:t>
      </w:r>
      <w:r w:rsidR="00FB3AE6" w:rsidRPr="00462E06">
        <w:rPr>
          <w:rFonts w:cs="Times New Roman"/>
        </w:rPr>
        <w:t>，</w:t>
      </w:r>
      <w:r w:rsidR="006A3C93">
        <w:rPr>
          <w:rFonts w:cs="Times New Roman" w:hint="eastAsia"/>
        </w:rPr>
        <w:t>如果</w:t>
      </w:r>
      <w:r w:rsidR="0039316E" w:rsidRPr="00462E06">
        <w:rPr>
          <w:rFonts w:cs="Times New Roman"/>
        </w:rPr>
        <w:t>机动车已经超过</w:t>
      </w:r>
      <w:r w:rsidR="008F78B4">
        <w:rPr>
          <w:rFonts w:cs="Times New Roman" w:hint="eastAsia"/>
        </w:rPr>
        <w:t>了车辆</w:t>
      </w:r>
      <w:r w:rsidR="00412877" w:rsidRPr="00462E06">
        <w:rPr>
          <w:rFonts w:cs="Times New Roman"/>
        </w:rPr>
        <w:t>停止线，</w:t>
      </w:r>
      <w:r w:rsidR="006A3C93">
        <w:rPr>
          <w:rFonts w:cs="Times New Roman" w:hint="eastAsia"/>
        </w:rPr>
        <w:t>则允许</w:t>
      </w:r>
      <w:r w:rsidR="00F34DF0">
        <w:rPr>
          <w:rFonts w:cs="Times New Roman" w:hint="eastAsia"/>
        </w:rPr>
        <w:t>其</w:t>
      </w:r>
      <w:r w:rsidR="00FB3AE6" w:rsidRPr="00462E06">
        <w:rPr>
          <w:rFonts w:cs="Times New Roman"/>
        </w:rPr>
        <w:t>继续</w:t>
      </w:r>
      <w:r w:rsidR="00004A85" w:rsidRPr="00462E06">
        <w:rPr>
          <w:rFonts w:cs="Times New Roman"/>
        </w:rPr>
        <w:t>向前</w:t>
      </w:r>
      <w:r w:rsidR="008B5F39">
        <w:rPr>
          <w:rFonts w:cs="Times New Roman" w:hint="eastAsia"/>
        </w:rPr>
        <w:t>行驶</w:t>
      </w:r>
      <w:r w:rsidR="00FB3AE6" w:rsidRPr="00462E06">
        <w:rPr>
          <w:rFonts w:cs="Times New Roman"/>
        </w:rPr>
        <w:t>。</w:t>
      </w:r>
    </w:p>
    <w:p w14:paraId="06B980D1" w14:textId="612A7098" w:rsidR="0057371A" w:rsidRPr="00462E06" w:rsidRDefault="0057371A" w:rsidP="00494993">
      <w:pPr>
        <w:ind w:firstLine="480"/>
        <w:rPr>
          <w:rFonts w:cs="Times New Roman"/>
        </w:rPr>
      </w:pPr>
      <w:r w:rsidRPr="00462E06">
        <w:rPr>
          <w:rFonts w:cs="Times New Roman"/>
        </w:rPr>
        <w:t>十字路口处红绿信号灯</w:t>
      </w:r>
      <w:r w:rsidR="00373A44">
        <w:rPr>
          <w:rFonts w:cs="Times New Roman" w:hint="eastAsia"/>
        </w:rPr>
        <w:t>的</w:t>
      </w:r>
      <w:r w:rsidR="005F0051" w:rsidRPr="00462E06">
        <w:rPr>
          <w:rFonts w:cs="Times New Roman"/>
        </w:rPr>
        <w:t>颜色</w:t>
      </w:r>
      <w:r w:rsidR="001E7D4F">
        <w:rPr>
          <w:rFonts w:cs="Times New Roman" w:hint="eastAsia"/>
        </w:rPr>
        <w:t>在一定程度</w:t>
      </w:r>
      <w:r w:rsidRPr="00462E06">
        <w:rPr>
          <w:rFonts w:cs="Times New Roman"/>
        </w:rPr>
        <w:t>上</w:t>
      </w:r>
      <w:r w:rsidR="001E7D4F">
        <w:rPr>
          <w:rFonts w:cs="Times New Roman" w:hint="eastAsia"/>
        </w:rPr>
        <w:t>会</w:t>
      </w:r>
      <w:r w:rsidR="005F0051" w:rsidRPr="00462E06">
        <w:rPr>
          <w:rFonts w:cs="Times New Roman"/>
        </w:rPr>
        <w:t>影响了</w:t>
      </w:r>
      <w:r w:rsidRPr="00462E06">
        <w:rPr>
          <w:rFonts w:cs="Times New Roman"/>
        </w:rPr>
        <w:t>驾驶员</w:t>
      </w:r>
      <w:r w:rsidR="006F14D1" w:rsidRPr="00462E06">
        <w:rPr>
          <w:rFonts w:cs="Times New Roman"/>
        </w:rPr>
        <w:t>的</w:t>
      </w:r>
      <w:r w:rsidR="00F5793F">
        <w:rPr>
          <w:rFonts w:cs="Times New Roman" w:hint="eastAsia"/>
        </w:rPr>
        <w:t>操作</w:t>
      </w:r>
      <w:r w:rsidR="006F14D1" w:rsidRPr="00462E06">
        <w:rPr>
          <w:rFonts w:cs="Times New Roman"/>
        </w:rPr>
        <w:t>行为</w:t>
      </w:r>
      <w:r w:rsidR="007C2E8C" w:rsidRPr="00462E06">
        <w:rPr>
          <w:rFonts w:cs="Times New Roman"/>
        </w:rPr>
        <w:t>。</w:t>
      </w:r>
      <w:r w:rsidR="005B572A" w:rsidRPr="00462E06">
        <w:rPr>
          <w:rFonts w:cs="Times New Roman"/>
        </w:rPr>
        <w:t>黄灯情况下，</w:t>
      </w:r>
      <w:r w:rsidR="008E3362" w:rsidRPr="00462E06">
        <w:rPr>
          <w:rFonts w:cs="Times New Roman"/>
        </w:rPr>
        <w:t>驾驶员会根据机动车</w:t>
      </w:r>
      <w:r w:rsidR="0095304A">
        <w:rPr>
          <w:rFonts w:cs="Times New Roman" w:hint="eastAsia"/>
        </w:rPr>
        <w:t>当前</w:t>
      </w:r>
      <w:r w:rsidR="008E3362" w:rsidRPr="00462E06">
        <w:rPr>
          <w:rFonts w:cs="Times New Roman"/>
        </w:rPr>
        <w:t>的</w:t>
      </w:r>
      <w:r w:rsidR="00520F41">
        <w:rPr>
          <w:rFonts w:cs="Times New Roman" w:hint="eastAsia"/>
        </w:rPr>
        <w:t>相对</w:t>
      </w:r>
      <w:r w:rsidR="008E3362" w:rsidRPr="00462E06">
        <w:rPr>
          <w:rFonts w:cs="Times New Roman"/>
        </w:rPr>
        <w:t>位置而做出不</w:t>
      </w:r>
      <w:r w:rsidR="00D01A45" w:rsidRPr="00462E06">
        <w:rPr>
          <w:rFonts w:cs="Times New Roman"/>
        </w:rPr>
        <w:t>同的</w:t>
      </w:r>
      <w:r w:rsidR="00CA1359">
        <w:rPr>
          <w:rFonts w:cs="Times New Roman" w:hint="eastAsia"/>
        </w:rPr>
        <w:t>驾驶</w:t>
      </w:r>
      <w:r w:rsidR="00D01A45" w:rsidRPr="00462E06">
        <w:rPr>
          <w:rFonts w:cs="Times New Roman"/>
        </w:rPr>
        <w:t>行为</w:t>
      </w:r>
      <w:r w:rsidR="008E3362" w:rsidRPr="00462E06">
        <w:rPr>
          <w:rFonts w:cs="Times New Roman"/>
        </w:rPr>
        <w:t>。</w:t>
      </w:r>
      <w:r w:rsidR="00592C4F" w:rsidRPr="00462E06">
        <w:rPr>
          <w:rFonts w:cs="Times New Roman"/>
        </w:rPr>
        <w:t>绿灯和红灯情况下</w:t>
      </w:r>
      <w:r w:rsidR="007B52A9" w:rsidRPr="00462E06">
        <w:rPr>
          <w:rFonts w:cs="Times New Roman"/>
        </w:rPr>
        <w:t>，</w:t>
      </w:r>
      <w:r w:rsidR="00592C4F" w:rsidRPr="00462E06">
        <w:rPr>
          <w:rFonts w:cs="Times New Roman"/>
        </w:rPr>
        <w:t>驾驶员的</w:t>
      </w:r>
      <w:r w:rsidR="002F66A1">
        <w:rPr>
          <w:rFonts w:cs="Times New Roman" w:hint="eastAsia"/>
        </w:rPr>
        <w:t>操作</w:t>
      </w:r>
      <w:r w:rsidR="00592C4F" w:rsidRPr="00462E06">
        <w:rPr>
          <w:rFonts w:cs="Times New Roman"/>
        </w:rPr>
        <w:t>行为</w:t>
      </w:r>
      <w:r w:rsidR="00F840E0" w:rsidRPr="00462E06">
        <w:rPr>
          <w:rFonts w:cs="Times New Roman"/>
        </w:rPr>
        <w:t>较黄灯而言</w:t>
      </w:r>
      <w:r w:rsidR="007B13D8" w:rsidRPr="00462E06">
        <w:rPr>
          <w:rFonts w:cs="Times New Roman"/>
        </w:rPr>
        <w:t>更为</w:t>
      </w:r>
      <w:r w:rsidR="002243C0">
        <w:rPr>
          <w:rFonts w:cs="Times New Roman" w:hint="eastAsia"/>
        </w:rPr>
        <w:t>简单和</w:t>
      </w:r>
      <w:r w:rsidR="007B13D8" w:rsidRPr="00462E06">
        <w:rPr>
          <w:rFonts w:cs="Times New Roman"/>
        </w:rPr>
        <w:t>统一</w:t>
      </w:r>
      <w:r w:rsidR="0060190A" w:rsidRPr="00462E06">
        <w:rPr>
          <w:rFonts w:cs="Times New Roman"/>
        </w:rPr>
        <w:t>且</w:t>
      </w:r>
      <w:r w:rsidR="002A2EC4">
        <w:rPr>
          <w:rFonts w:cs="Times New Roman" w:hint="eastAsia"/>
        </w:rPr>
        <w:t>每种</w:t>
      </w:r>
      <w:r w:rsidR="0060190A" w:rsidRPr="00462E06">
        <w:rPr>
          <w:rFonts w:cs="Times New Roman"/>
        </w:rPr>
        <w:t>信号灯状态</w:t>
      </w:r>
      <w:r w:rsidR="00EB51D3">
        <w:rPr>
          <w:rFonts w:cs="Times New Roman" w:hint="eastAsia"/>
        </w:rPr>
        <w:t>的</w:t>
      </w:r>
      <w:r w:rsidR="0060190A" w:rsidRPr="00462E06">
        <w:rPr>
          <w:rFonts w:cs="Times New Roman"/>
        </w:rPr>
        <w:t>保持时间</w:t>
      </w:r>
      <w:r w:rsidR="001E27A5">
        <w:rPr>
          <w:rFonts w:cs="Times New Roman" w:hint="eastAsia"/>
        </w:rPr>
        <w:t>相对</w:t>
      </w:r>
      <w:r w:rsidR="0060190A" w:rsidRPr="00462E06">
        <w:rPr>
          <w:rFonts w:cs="Times New Roman"/>
        </w:rPr>
        <w:t>较长</w:t>
      </w:r>
      <w:r w:rsidR="00592C4F" w:rsidRPr="00462E06">
        <w:rPr>
          <w:rFonts w:cs="Times New Roman"/>
        </w:rPr>
        <w:t>，</w:t>
      </w:r>
      <w:r w:rsidR="006F14D1" w:rsidRPr="00462E06">
        <w:rPr>
          <w:rFonts w:cs="Times New Roman"/>
        </w:rPr>
        <w:t>因此，在本研究中选取绿灯和红灯两种典型的</w:t>
      </w:r>
      <w:r w:rsidR="0060190A" w:rsidRPr="00462E06">
        <w:rPr>
          <w:rFonts w:cs="Times New Roman"/>
        </w:rPr>
        <w:t>信号灯状态进行研究。</w:t>
      </w:r>
    </w:p>
    <w:p w14:paraId="158F9058" w14:textId="4C99A7B4" w:rsidR="0057371A" w:rsidRPr="00462E06" w:rsidRDefault="0057371A" w:rsidP="00737A69">
      <w:pPr>
        <w:pStyle w:val="2"/>
        <w:spacing w:before="163"/>
      </w:pPr>
      <w:bookmarkStart w:id="27" w:name="_Toc512758328"/>
      <w:r w:rsidRPr="00462E06">
        <w:lastRenderedPageBreak/>
        <w:t>驾驶意图</w:t>
      </w:r>
      <w:bookmarkEnd w:id="27"/>
    </w:p>
    <w:p w14:paraId="3FA13F35" w14:textId="22B3922D" w:rsidR="00834081" w:rsidRPr="00462E06" w:rsidRDefault="0057371A" w:rsidP="006747B6">
      <w:pPr>
        <w:ind w:firstLine="480"/>
        <w:rPr>
          <w:rFonts w:cs="Times New Roman"/>
        </w:rPr>
      </w:pPr>
      <w:r w:rsidRPr="00462E06">
        <w:rPr>
          <w:rFonts w:cs="Times New Roman"/>
        </w:rPr>
        <w:t>驾驶员</w:t>
      </w:r>
      <w:r w:rsidR="00BB700F" w:rsidRPr="00462E06">
        <w:rPr>
          <w:rFonts w:cs="Times New Roman"/>
        </w:rPr>
        <w:t>在十字路口处的</w:t>
      </w:r>
      <w:r w:rsidRPr="00462E06">
        <w:rPr>
          <w:rFonts w:cs="Times New Roman"/>
        </w:rPr>
        <w:t>驾驶意图</w:t>
      </w:r>
      <w:r w:rsidR="00BF460C" w:rsidRPr="00462E06">
        <w:rPr>
          <w:rFonts w:cs="Times New Roman"/>
        </w:rPr>
        <w:t>主要</w:t>
      </w:r>
      <w:r w:rsidR="00DE2F17" w:rsidRPr="00462E06">
        <w:rPr>
          <w:rFonts w:cs="Times New Roman"/>
        </w:rPr>
        <w:t>有</w:t>
      </w:r>
      <w:r w:rsidRPr="00462E06">
        <w:rPr>
          <w:rFonts w:cs="Times New Roman"/>
        </w:rPr>
        <w:t>左转、右转和直行</w:t>
      </w:r>
      <w:r w:rsidR="00DE2F17" w:rsidRPr="00462E06">
        <w:rPr>
          <w:rFonts w:cs="Times New Roman"/>
        </w:rPr>
        <w:t>三种</w:t>
      </w:r>
      <w:r w:rsidRPr="00462E06">
        <w:rPr>
          <w:rFonts w:cs="Times New Roman"/>
        </w:rPr>
        <w:t>，</w:t>
      </w:r>
      <w:r w:rsidR="00BB700F" w:rsidRPr="00462E06">
        <w:rPr>
          <w:rFonts w:cs="Times New Roman"/>
        </w:rPr>
        <w:t>因此本</w:t>
      </w:r>
      <w:r w:rsidRPr="00462E06">
        <w:rPr>
          <w:rFonts w:cs="Times New Roman"/>
        </w:rPr>
        <w:t>次研究属于一个三分类问题</w:t>
      </w:r>
      <w:r w:rsidR="002C118E">
        <w:rPr>
          <w:rFonts w:cs="Times New Roman" w:hint="eastAsia"/>
        </w:rPr>
        <w:t>，本文</w:t>
      </w:r>
      <w:r w:rsidR="00BF460C" w:rsidRPr="00462E06">
        <w:rPr>
          <w:rFonts w:cs="Times New Roman"/>
        </w:rPr>
        <w:t>所要预测</w:t>
      </w:r>
      <w:r w:rsidR="002C118E">
        <w:rPr>
          <w:rFonts w:cs="Times New Roman" w:hint="eastAsia"/>
        </w:rPr>
        <w:t>的即为</w:t>
      </w:r>
      <w:r w:rsidR="00834081" w:rsidRPr="00462E06">
        <w:rPr>
          <w:rFonts w:cs="Times New Roman"/>
        </w:rPr>
        <w:t>上述三种驾驶意图。</w:t>
      </w:r>
    </w:p>
    <w:p w14:paraId="2802B9C9" w14:textId="235B05FF" w:rsidR="00677649" w:rsidRPr="00462E06" w:rsidRDefault="00677649" w:rsidP="006747B6">
      <w:pPr>
        <w:ind w:firstLine="480"/>
        <w:rPr>
          <w:rFonts w:cs="Times New Roman"/>
        </w:rPr>
      </w:pPr>
      <w:r w:rsidRPr="00462E06">
        <w:rPr>
          <w:rFonts w:cs="Times New Roman"/>
        </w:rPr>
        <w:t>驾驶意图</w:t>
      </w:r>
      <w:r w:rsidR="00C30989">
        <w:rPr>
          <w:rFonts w:cs="Times New Roman" w:hint="eastAsia"/>
        </w:rPr>
        <w:t>属于</w:t>
      </w:r>
      <w:r w:rsidRPr="00462E06">
        <w:rPr>
          <w:rFonts w:cs="Times New Roman"/>
        </w:rPr>
        <w:t>驾驶员的一种内在</w:t>
      </w:r>
      <w:r w:rsidR="000C4070" w:rsidRPr="00462E06">
        <w:rPr>
          <w:rFonts w:cs="Times New Roman"/>
        </w:rPr>
        <w:t>心理</w:t>
      </w:r>
      <w:r w:rsidRPr="00462E06">
        <w:rPr>
          <w:rFonts w:cs="Times New Roman"/>
        </w:rPr>
        <w:t>响应，因此必然存在相应的外在响应将其反映</w:t>
      </w:r>
      <w:r w:rsidR="00E66C39">
        <w:rPr>
          <w:rFonts w:cs="Times New Roman" w:hint="eastAsia"/>
        </w:rPr>
        <w:t>和体现</w:t>
      </w:r>
      <w:r w:rsidRPr="00462E06">
        <w:rPr>
          <w:rFonts w:cs="Times New Roman"/>
        </w:rPr>
        <w:t>。常见的外在响应</w:t>
      </w:r>
      <w:r w:rsidR="003918E2" w:rsidRPr="00462E06">
        <w:rPr>
          <w:rFonts w:cs="Times New Roman"/>
        </w:rPr>
        <w:t>可以为</w:t>
      </w:r>
      <w:r w:rsidRPr="00462E06">
        <w:rPr>
          <w:rFonts w:cs="Times New Roman"/>
        </w:rPr>
        <w:t>肢体上的行为，比如说手动方向盘的控制</w:t>
      </w:r>
      <w:r w:rsidR="003918E2" w:rsidRPr="00462E06">
        <w:rPr>
          <w:rFonts w:cs="Times New Roman"/>
        </w:rPr>
        <w:t>、脚对油门刹车的控制，也可以</w:t>
      </w:r>
      <w:r w:rsidR="001513D4" w:rsidRPr="00462E06">
        <w:rPr>
          <w:rFonts w:cs="Times New Roman"/>
        </w:rPr>
        <w:t>为</w:t>
      </w:r>
      <w:r w:rsidR="00A65D46">
        <w:rPr>
          <w:rFonts w:cs="Times New Roman" w:hint="eastAsia"/>
        </w:rPr>
        <w:t>视觉</w:t>
      </w:r>
      <w:r w:rsidR="002638F3">
        <w:rPr>
          <w:rFonts w:cs="Times New Roman" w:hint="eastAsia"/>
        </w:rPr>
        <w:t>特</w:t>
      </w:r>
      <w:r w:rsidR="003D7B88">
        <w:rPr>
          <w:rFonts w:cs="Times New Roman" w:hint="eastAsia"/>
        </w:rPr>
        <w:t>性</w:t>
      </w:r>
      <w:r w:rsidR="001513D4" w:rsidRPr="00462E06">
        <w:rPr>
          <w:rFonts w:cs="Times New Roman"/>
        </w:rPr>
        <w:t>，比如说</w:t>
      </w:r>
      <w:r w:rsidR="00A65D46">
        <w:rPr>
          <w:rFonts w:cs="Times New Roman" w:hint="eastAsia"/>
        </w:rPr>
        <w:t>通过</w:t>
      </w:r>
      <w:r w:rsidR="001513D4" w:rsidRPr="00462E06">
        <w:rPr>
          <w:rFonts w:cs="Times New Roman"/>
        </w:rPr>
        <w:t>眼睛</w:t>
      </w:r>
      <w:r w:rsidR="00844E91">
        <w:rPr>
          <w:rFonts w:cs="Times New Roman" w:hint="eastAsia"/>
        </w:rPr>
        <w:t>观测前方道路</w:t>
      </w:r>
      <w:r w:rsidR="00D0685C">
        <w:rPr>
          <w:rFonts w:cs="Times New Roman" w:hint="eastAsia"/>
        </w:rPr>
        <w:t>状况</w:t>
      </w:r>
      <w:r w:rsidR="001513D4" w:rsidRPr="00462E06">
        <w:rPr>
          <w:rFonts w:cs="Times New Roman"/>
        </w:rPr>
        <w:t>。</w:t>
      </w:r>
      <w:r w:rsidR="002D77B8" w:rsidRPr="00462E06">
        <w:rPr>
          <w:rFonts w:cs="Times New Roman"/>
        </w:rPr>
        <w:t>人的潜意识会以各种形式展示，但眼睛</w:t>
      </w:r>
      <w:r w:rsidR="00380D6B" w:rsidRPr="00462E06">
        <w:rPr>
          <w:rFonts w:cs="Times New Roman"/>
        </w:rPr>
        <w:t>是驾驶员获取</w:t>
      </w:r>
      <w:r w:rsidR="00C34319" w:rsidRPr="00462E06">
        <w:rPr>
          <w:rFonts w:cs="Times New Roman"/>
        </w:rPr>
        <w:t>道路</w:t>
      </w:r>
      <w:r w:rsidR="00380D6B" w:rsidRPr="00462E06">
        <w:rPr>
          <w:rFonts w:cs="Times New Roman"/>
        </w:rPr>
        <w:t>信息</w:t>
      </w:r>
      <w:r w:rsidR="006232EF">
        <w:rPr>
          <w:rFonts w:cs="Times New Roman" w:hint="eastAsia"/>
        </w:rPr>
        <w:t>时</w:t>
      </w:r>
      <w:r w:rsidR="00380D6B" w:rsidRPr="00462E06">
        <w:rPr>
          <w:rFonts w:cs="Times New Roman"/>
        </w:rPr>
        <w:t>最</w:t>
      </w:r>
      <w:r w:rsidR="00C34319" w:rsidRPr="00462E06">
        <w:rPr>
          <w:rFonts w:cs="Times New Roman"/>
        </w:rPr>
        <w:t>主</w:t>
      </w:r>
      <w:r w:rsidR="00380D6B" w:rsidRPr="00462E06">
        <w:rPr>
          <w:rFonts w:cs="Times New Roman"/>
        </w:rPr>
        <w:t>要的渠道</w:t>
      </w:r>
      <w:r w:rsidR="002D77B8" w:rsidRPr="00462E06">
        <w:rPr>
          <w:rFonts w:cs="Times New Roman"/>
        </w:rPr>
        <w:t>，因此在本研究中</w:t>
      </w:r>
      <w:r w:rsidR="003156D4">
        <w:rPr>
          <w:rFonts w:cs="Times New Roman" w:hint="eastAsia"/>
        </w:rPr>
        <w:t>将会</w:t>
      </w:r>
      <w:r w:rsidR="002D77B8" w:rsidRPr="00462E06">
        <w:rPr>
          <w:rFonts w:cs="Times New Roman"/>
        </w:rPr>
        <w:t>选取</w:t>
      </w:r>
      <w:r w:rsidR="000E20E7">
        <w:rPr>
          <w:rFonts w:cs="Times New Roman"/>
        </w:rPr>
        <w:t>注视特性</w:t>
      </w:r>
      <w:r w:rsidR="003C4F79" w:rsidRPr="00462E06">
        <w:rPr>
          <w:rFonts w:cs="Times New Roman"/>
        </w:rPr>
        <w:t>作为驾驶意图预测的</w:t>
      </w:r>
      <w:r w:rsidR="00EC4892">
        <w:rPr>
          <w:rFonts w:cs="Times New Roman" w:hint="eastAsia"/>
        </w:rPr>
        <w:t>基本</w:t>
      </w:r>
      <w:r w:rsidR="003C4F79" w:rsidRPr="00462E06">
        <w:rPr>
          <w:rFonts w:cs="Times New Roman"/>
        </w:rPr>
        <w:t>参数。</w:t>
      </w:r>
    </w:p>
    <w:p w14:paraId="0B9E0C38" w14:textId="1544F0E5" w:rsidR="005A3885" w:rsidRPr="00462E06" w:rsidRDefault="000E20E7" w:rsidP="00737A69">
      <w:pPr>
        <w:pStyle w:val="2"/>
        <w:spacing w:before="163"/>
      </w:pPr>
      <w:r>
        <w:t>注视特性</w:t>
      </w:r>
    </w:p>
    <w:p w14:paraId="49477CA9" w14:textId="5CE491F9" w:rsidR="00016FC1" w:rsidRPr="00462E06" w:rsidRDefault="00964A85" w:rsidP="006747B6">
      <w:pPr>
        <w:ind w:firstLine="480"/>
        <w:rPr>
          <w:rFonts w:cs="Times New Roman"/>
        </w:rPr>
      </w:pPr>
      <w:r w:rsidRPr="00462E06">
        <w:rPr>
          <w:rFonts w:cs="Times New Roman"/>
        </w:rPr>
        <w:t>驾驶员的</w:t>
      </w:r>
      <w:r w:rsidR="000E20E7">
        <w:rPr>
          <w:rFonts w:cs="Times New Roman"/>
        </w:rPr>
        <w:t>注视特性</w:t>
      </w:r>
      <w:r w:rsidR="00AA36BA" w:rsidRPr="00462E06">
        <w:rPr>
          <w:rFonts w:cs="Times New Roman"/>
        </w:rPr>
        <w:t>展示的是眼球运动的</w:t>
      </w:r>
      <w:r w:rsidR="00D75EC4">
        <w:rPr>
          <w:rFonts w:cs="Times New Roman" w:hint="eastAsia"/>
        </w:rPr>
        <w:t>基本</w:t>
      </w:r>
      <w:r w:rsidR="00C55918" w:rsidRPr="00462E06">
        <w:rPr>
          <w:rFonts w:cs="Times New Roman"/>
        </w:rPr>
        <w:t>特性</w:t>
      </w:r>
      <w:r w:rsidR="00AA36BA" w:rsidRPr="00462E06">
        <w:rPr>
          <w:rFonts w:cs="Times New Roman"/>
        </w:rPr>
        <w:t>。</w:t>
      </w:r>
      <w:r w:rsidR="00016FC1" w:rsidRPr="00462E06">
        <w:rPr>
          <w:rFonts w:cs="Times New Roman"/>
        </w:rPr>
        <w:t>在</w:t>
      </w:r>
      <w:r w:rsidR="00C20DBC">
        <w:rPr>
          <w:rFonts w:cs="Times New Roman" w:hint="eastAsia"/>
        </w:rPr>
        <w:t>行驶</w:t>
      </w:r>
      <w:r w:rsidR="00016FC1" w:rsidRPr="00462E06">
        <w:rPr>
          <w:rFonts w:cs="Times New Roman"/>
        </w:rPr>
        <w:t>过程中，驾驶员的</w:t>
      </w:r>
      <w:r w:rsidR="000E20E7">
        <w:rPr>
          <w:rFonts w:cs="Times New Roman"/>
        </w:rPr>
        <w:t>注视特性</w:t>
      </w:r>
      <w:r w:rsidR="00016FC1" w:rsidRPr="00462E06">
        <w:rPr>
          <w:rFonts w:cs="Times New Roman"/>
        </w:rPr>
        <w:t>可以用于表示驾驶员注意力变化的规律</w:t>
      </w:r>
      <w:r w:rsidR="000D05A9">
        <w:rPr>
          <w:rFonts w:cs="Times New Roman" w:hint="eastAsia"/>
        </w:rPr>
        <w:t>及特点</w:t>
      </w:r>
      <w:r w:rsidR="00016FC1" w:rsidRPr="00462E06">
        <w:rPr>
          <w:rFonts w:cs="Times New Roman"/>
        </w:rPr>
        <w:t>。在经过十字路口时，驾驶员会根据后续的驾驶行为做出</w:t>
      </w:r>
      <w:r w:rsidR="00375C69" w:rsidRPr="00462E06">
        <w:rPr>
          <w:rFonts w:cs="Times New Roman"/>
        </w:rPr>
        <w:t>相应</w:t>
      </w:r>
      <w:r w:rsidR="00016FC1" w:rsidRPr="00462E06">
        <w:rPr>
          <w:rFonts w:cs="Times New Roman"/>
        </w:rPr>
        <w:t>的注意力转移，</w:t>
      </w:r>
      <w:r w:rsidR="004B599B" w:rsidRPr="00462E06">
        <w:rPr>
          <w:rFonts w:cs="Times New Roman"/>
        </w:rPr>
        <w:t>包括</w:t>
      </w:r>
      <w:r w:rsidR="000725AF" w:rsidRPr="00462E06">
        <w:rPr>
          <w:rFonts w:cs="Times New Roman"/>
        </w:rPr>
        <w:t>注视区域的变化、注视时间的变化等等。</w:t>
      </w:r>
    </w:p>
    <w:p w14:paraId="568641B3" w14:textId="77777777" w:rsidR="000F548B" w:rsidRPr="00462E06" w:rsidRDefault="000F462E" w:rsidP="000F462E">
      <w:pPr>
        <w:ind w:firstLine="480"/>
        <w:rPr>
          <w:rFonts w:cs="Times New Roman"/>
        </w:rPr>
      </w:pPr>
      <w:r w:rsidRPr="00462E06">
        <w:rPr>
          <w:rFonts w:cs="Times New Roman"/>
          <w:noProof/>
        </w:rPr>
        <w:drawing>
          <wp:anchor distT="0" distB="0" distL="114300" distR="114300" simplePos="0" relativeHeight="251474944" behindDoc="1" locked="0" layoutInCell="1" allowOverlap="1" wp14:anchorId="269444B7" wp14:editId="3B17B526">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62E06">
        <w:rPr>
          <w:rFonts w:cs="Times New Roman"/>
        </w:rPr>
        <w:t>为了更好的描述驾驶员视觉变化的规律，本次研究</w:t>
      </w:r>
      <w:r w:rsidR="006954C7" w:rsidRPr="00462E06">
        <w:rPr>
          <w:rFonts w:cs="Times New Roman"/>
        </w:rPr>
        <w:t>将</w:t>
      </w:r>
      <w:r w:rsidR="0097747B" w:rsidRPr="00462E06">
        <w:rPr>
          <w:rFonts w:cs="Times New Roman"/>
        </w:rPr>
        <w:t>在十字路口处的</w:t>
      </w:r>
      <w:r w:rsidR="006954C7" w:rsidRPr="00462E06">
        <w:rPr>
          <w:rFonts w:cs="Times New Roman"/>
        </w:rPr>
        <w:t>车内车外</w:t>
      </w:r>
      <w:r w:rsidR="00BE7CE3" w:rsidRPr="00462E06">
        <w:rPr>
          <w:rFonts w:cs="Times New Roman"/>
        </w:rPr>
        <w:t>大致</w:t>
      </w:r>
      <w:r w:rsidR="006954C7" w:rsidRPr="00462E06">
        <w:rPr>
          <w:rFonts w:cs="Times New Roman"/>
        </w:rPr>
        <w:t>分为</w:t>
      </w:r>
      <w:r w:rsidR="006954C7" w:rsidRPr="00462E06">
        <w:rPr>
          <w:rFonts w:cs="Times New Roman"/>
        </w:rPr>
        <w:t>13</w:t>
      </w:r>
      <w:r w:rsidR="006954C7" w:rsidRPr="00462E06">
        <w:rPr>
          <w:rFonts w:cs="Times New Roman"/>
        </w:rPr>
        <w:t>个区域，从而将视觉特性量化。</w:t>
      </w:r>
      <w:r w:rsidR="000F548B" w:rsidRPr="00462E06">
        <w:rPr>
          <w:rFonts w:cs="Times New Roman"/>
        </w:rPr>
        <w:fldChar w:fldCharType="begin"/>
      </w:r>
      <w:r w:rsidR="000F548B" w:rsidRPr="00462E06">
        <w:rPr>
          <w:rFonts w:cs="Times New Roman"/>
        </w:rPr>
        <w:instrText xml:space="preserve"> REF _Ref512029925 \n \h </w:instrText>
      </w:r>
      <w:r w:rsidR="00A91B92" w:rsidRPr="00462E06">
        <w:rPr>
          <w:rFonts w:cs="Times New Roman"/>
        </w:rPr>
        <w:instrText xml:space="preserve"> \* MERGEFORMAT </w:instrText>
      </w:r>
      <w:r w:rsidR="000F548B" w:rsidRPr="00462E06">
        <w:rPr>
          <w:rFonts w:cs="Times New Roman"/>
        </w:rPr>
      </w:r>
      <w:r w:rsidR="000F548B" w:rsidRPr="00462E06">
        <w:rPr>
          <w:rFonts w:cs="Times New Roman"/>
        </w:rPr>
        <w:fldChar w:fldCharType="separate"/>
      </w:r>
      <w:r w:rsidR="00AC64B7" w:rsidRPr="00462E06">
        <w:rPr>
          <w:rFonts w:cs="Times New Roman"/>
        </w:rPr>
        <w:t>图</w:t>
      </w:r>
      <w:r w:rsidR="00AC64B7" w:rsidRPr="00462E06">
        <w:rPr>
          <w:rFonts w:cs="Times New Roman"/>
        </w:rPr>
        <w:t>2-2</w:t>
      </w:r>
      <w:r w:rsidR="000F548B" w:rsidRPr="00462E06">
        <w:rPr>
          <w:rFonts w:cs="Times New Roman"/>
        </w:rPr>
        <w:fldChar w:fldCharType="end"/>
      </w:r>
      <w:r w:rsidR="006954C7" w:rsidRPr="00462E06">
        <w:rPr>
          <w:rFonts w:cs="Times New Roman"/>
        </w:rPr>
        <w:t>是</w:t>
      </w:r>
      <w:r w:rsidR="006954C7" w:rsidRPr="00462E06">
        <w:rPr>
          <w:rFonts w:cs="Times New Roman"/>
        </w:rPr>
        <w:t>13</w:t>
      </w:r>
      <w:r w:rsidR="006954C7" w:rsidRPr="00462E06">
        <w:rPr>
          <w:rFonts w:cs="Times New Roman"/>
        </w:rPr>
        <w:t>个区域的划分。这些区域包括：</w:t>
      </w:r>
      <w:r w:rsidR="006954C7" w:rsidRPr="00462E06">
        <w:rPr>
          <w:rFonts w:cs="Times New Roman"/>
        </w:rPr>
        <w:t>1</w:t>
      </w:r>
      <w:r w:rsidR="006954C7" w:rsidRPr="00462E06">
        <w:rPr>
          <w:rFonts w:cs="Times New Roman"/>
        </w:rPr>
        <w:t>前方道路、</w:t>
      </w:r>
      <w:r w:rsidR="006954C7" w:rsidRPr="00462E06">
        <w:rPr>
          <w:rFonts w:cs="Times New Roman"/>
        </w:rPr>
        <w:t>2</w:t>
      </w:r>
      <w:r w:rsidR="0097747B" w:rsidRPr="00462E06">
        <w:rPr>
          <w:rFonts w:cs="Times New Roman"/>
        </w:rPr>
        <w:t>右前方道路、</w:t>
      </w:r>
      <w:r w:rsidR="0097747B" w:rsidRPr="00462E06">
        <w:rPr>
          <w:rFonts w:cs="Times New Roman"/>
        </w:rPr>
        <w:t>3</w:t>
      </w:r>
      <w:r w:rsidR="0097747B" w:rsidRPr="00462E06">
        <w:rPr>
          <w:rFonts w:cs="Times New Roman"/>
        </w:rPr>
        <w:t>后视镜、</w:t>
      </w:r>
      <w:r w:rsidR="0097747B" w:rsidRPr="00462E06">
        <w:rPr>
          <w:rFonts w:cs="Times New Roman"/>
        </w:rPr>
        <w:t>4</w:t>
      </w:r>
      <w:r w:rsidR="0097747B" w:rsidRPr="00462E06">
        <w:rPr>
          <w:rFonts w:cs="Times New Roman"/>
        </w:rPr>
        <w:t>左视镜、</w:t>
      </w:r>
      <w:r w:rsidR="0097747B" w:rsidRPr="00462E06">
        <w:rPr>
          <w:rFonts w:cs="Times New Roman"/>
        </w:rPr>
        <w:t>5</w:t>
      </w:r>
      <w:r w:rsidR="0097747B" w:rsidRPr="00462E06">
        <w:rPr>
          <w:rFonts w:cs="Times New Roman"/>
        </w:rPr>
        <w:t>右视镜、</w:t>
      </w:r>
      <w:r w:rsidR="0097747B" w:rsidRPr="00462E06">
        <w:rPr>
          <w:rFonts w:cs="Times New Roman"/>
        </w:rPr>
        <w:t>6</w:t>
      </w:r>
      <w:r w:rsidR="0097747B" w:rsidRPr="00462E06">
        <w:rPr>
          <w:rFonts w:cs="Times New Roman"/>
        </w:rPr>
        <w:t>信号灯、</w:t>
      </w:r>
      <w:r w:rsidR="0097747B" w:rsidRPr="00462E06">
        <w:rPr>
          <w:rFonts w:cs="Times New Roman"/>
        </w:rPr>
        <w:t>7</w:t>
      </w:r>
      <w:r w:rsidR="0097747B" w:rsidRPr="00462E06">
        <w:rPr>
          <w:rFonts w:cs="Times New Roman"/>
        </w:rPr>
        <w:t>仪表盘、</w:t>
      </w:r>
      <w:r w:rsidR="0097747B" w:rsidRPr="00462E06">
        <w:rPr>
          <w:rFonts w:cs="Times New Roman"/>
        </w:rPr>
        <w:t>8</w:t>
      </w:r>
      <w:r w:rsidR="0097747B" w:rsidRPr="00462E06">
        <w:rPr>
          <w:rFonts w:cs="Times New Roman"/>
        </w:rPr>
        <w:t>左侧、</w:t>
      </w:r>
      <w:r w:rsidR="0097747B" w:rsidRPr="00462E06">
        <w:rPr>
          <w:rFonts w:cs="Times New Roman"/>
        </w:rPr>
        <w:t>9</w:t>
      </w:r>
      <w:r w:rsidR="0097747B" w:rsidRPr="00462E06">
        <w:rPr>
          <w:rFonts w:cs="Times New Roman"/>
        </w:rPr>
        <w:t>右侧、</w:t>
      </w:r>
      <w:r w:rsidR="0097747B" w:rsidRPr="00462E06">
        <w:rPr>
          <w:rFonts w:cs="Times New Roman"/>
        </w:rPr>
        <w:t>10</w:t>
      </w:r>
      <w:r w:rsidR="0097747B" w:rsidRPr="00462E06">
        <w:rPr>
          <w:rFonts w:cs="Times New Roman"/>
        </w:rPr>
        <w:t>中控区、</w:t>
      </w:r>
      <w:r w:rsidR="0097747B" w:rsidRPr="00462E06">
        <w:rPr>
          <w:rFonts w:cs="Times New Roman"/>
        </w:rPr>
        <w:t>11</w:t>
      </w:r>
      <w:r w:rsidR="0097747B" w:rsidRPr="00462E06">
        <w:rPr>
          <w:rFonts w:cs="Times New Roman"/>
        </w:rPr>
        <w:t>乘客、</w:t>
      </w:r>
      <w:r w:rsidR="0097747B" w:rsidRPr="00462E06">
        <w:rPr>
          <w:rFonts w:cs="Times New Roman"/>
        </w:rPr>
        <w:t>12</w:t>
      </w:r>
      <w:r w:rsidR="00B027DF" w:rsidRPr="00462E06">
        <w:rPr>
          <w:rFonts w:cs="Times New Roman"/>
        </w:rPr>
        <w:t>左侧道路区域</w:t>
      </w:r>
      <w:r w:rsidR="0097747B" w:rsidRPr="00462E06">
        <w:rPr>
          <w:rFonts w:cs="Times New Roman"/>
        </w:rPr>
        <w:t>、</w:t>
      </w:r>
      <w:r w:rsidR="0097747B" w:rsidRPr="00462E06">
        <w:rPr>
          <w:rFonts w:cs="Times New Roman"/>
        </w:rPr>
        <w:t>13</w:t>
      </w:r>
      <w:r w:rsidR="00B027DF" w:rsidRPr="00462E06">
        <w:rPr>
          <w:rFonts w:cs="Times New Roman"/>
        </w:rPr>
        <w:t>其他</w:t>
      </w:r>
      <w:r w:rsidR="00BE7CE3" w:rsidRPr="00462E06">
        <w:rPr>
          <w:rFonts w:cs="Times New Roman"/>
        </w:rPr>
        <w:t>。</w:t>
      </w:r>
    </w:p>
    <w:p w14:paraId="779355DA" w14:textId="77777777" w:rsidR="00732FE7" w:rsidRPr="00462E06" w:rsidRDefault="00744DDE" w:rsidP="006F2C05">
      <w:pPr>
        <w:pStyle w:val="af1"/>
        <w:numPr>
          <w:ilvl w:val="0"/>
          <w:numId w:val="6"/>
        </w:numPr>
        <w:spacing w:before="0" w:after="326"/>
        <w:rPr>
          <w:rFonts w:cs="Times New Roman"/>
        </w:rPr>
      </w:pPr>
      <w:bookmarkStart w:id="28" w:name="_Ref512029925"/>
      <w:r w:rsidRPr="00462E06">
        <w:rPr>
          <w:rFonts w:cs="Times New Roman"/>
        </w:rPr>
        <w:t>十字路口行车区域划分</w:t>
      </w:r>
      <w:bookmarkEnd w:id="28"/>
    </w:p>
    <w:p w14:paraId="6A5186A0" w14:textId="60C44089" w:rsidR="00A81C3E" w:rsidRPr="00462E06" w:rsidRDefault="006747B6" w:rsidP="006747B6">
      <w:pPr>
        <w:ind w:firstLine="480"/>
        <w:rPr>
          <w:rFonts w:cs="Times New Roman"/>
        </w:rPr>
      </w:pPr>
      <w:r w:rsidRPr="00462E06">
        <w:rPr>
          <w:rFonts w:cs="Times New Roman"/>
        </w:rPr>
        <w:lastRenderedPageBreak/>
        <w:t>描述视觉变化规律的特征</w:t>
      </w:r>
      <w:r w:rsidR="00166A3E">
        <w:rPr>
          <w:rFonts w:cs="Times New Roman" w:hint="eastAsia"/>
        </w:rPr>
        <w:t>比</w:t>
      </w:r>
      <w:r w:rsidR="00E755C8" w:rsidRPr="00462E06">
        <w:rPr>
          <w:rFonts w:cs="Times New Roman"/>
        </w:rPr>
        <w:t>较</w:t>
      </w:r>
      <w:r w:rsidRPr="00462E06">
        <w:rPr>
          <w:rFonts w:cs="Times New Roman"/>
        </w:rPr>
        <w:t>多，在这里同样是选取</w:t>
      </w:r>
      <w:r w:rsidR="000E3F79">
        <w:rPr>
          <w:rFonts w:cs="Times New Roman" w:hint="eastAsia"/>
        </w:rPr>
        <w:t>更</w:t>
      </w:r>
      <w:r w:rsidRPr="00462E06">
        <w:rPr>
          <w:rFonts w:cs="Times New Roman"/>
        </w:rPr>
        <w:t>具有典型意义的特征作为研究驾驶员</w:t>
      </w:r>
      <w:r w:rsidR="00AD7237">
        <w:rPr>
          <w:rFonts w:cs="Times New Roman" w:hint="eastAsia"/>
        </w:rPr>
        <w:t>转向</w:t>
      </w:r>
      <w:r w:rsidRPr="00462E06">
        <w:rPr>
          <w:rFonts w:cs="Times New Roman"/>
        </w:rPr>
        <w:t>意图的视觉特性。一是驾驶员注视某一区域的总时长，其定义为注视时长（</w:t>
      </w:r>
      <w:r w:rsidRPr="00462E06">
        <w:rPr>
          <w:rFonts w:cs="Times New Roman"/>
        </w:rPr>
        <w:t>Duration</w:t>
      </w:r>
      <w:r w:rsidRPr="00462E06">
        <w:rPr>
          <w:rFonts w:cs="Times New Roman"/>
        </w:rPr>
        <w:t>）。二是驾驶员注视某一区域的总次数，其定义为注视频次（</w:t>
      </w:r>
      <w:r w:rsidRPr="00462E06">
        <w:rPr>
          <w:rFonts w:cs="Times New Roman"/>
        </w:rPr>
        <w:t>Frequen</w:t>
      </w:r>
      <w:r w:rsidR="001E1154" w:rsidRPr="00462E06">
        <w:rPr>
          <w:rFonts w:cs="Times New Roman"/>
        </w:rPr>
        <w:t>cy</w:t>
      </w:r>
      <w:r w:rsidRPr="00462E06">
        <w:rPr>
          <w:rFonts w:cs="Times New Roman"/>
        </w:rPr>
        <w:t>）。三是驾驶员注视区域的转移，即从某一区域转移到另一区域的概率，其定义为转移概率（</w:t>
      </w:r>
      <w:r w:rsidR="004C270C" w:rsidRPr="00462E06">
        <w:rPr>
          <w:rFonts w:cs="Times New Roman"/>
        </w:rPr>
        <w:t>Transition Probability</w:t>
      </w:r>
      <w:r w:rsidRPr="00462E06">
        <w:rPr>
          <w:rFonts w:cs="Times New Roman"/>
        </w:rPr>
        <w:t>）</w:t>
      </w:r>
      <w:r w:rsidR="00A81C3E" w:rsidRPr="00462E06">
        <w:rPr>
          <w:rFonts w:cs="Times New Roman"/>
        </w:rPr>
        <w:t>。</w:t>
      </w:r>
    </w:p>
    <w:p w14:paraId="54A6A0D5" w14:textId="77777777" w:rsidR="006747B6" w:rsidRPr="00462E06" w:rsidRDefault="00143E7E" w:rsidP="00A81C3E">
      <w:pPr>
        <w:ind w:firstLine="480"/>
        <w:rPr>
          <w:rFonts w:cs="Times New Roman"/>
        </w:rPr>
      </w:pPr>
      <w:r w:rsidRPr="00462E06">
        <w:rPr>
          <w:rFonts w:cs="Times New Roman"/>
        </w:rPr>
        <w:t>下面对转移概率</w:t>
      </w:r>
      <w:r w:rsidR="00A81C3E" w:rsidRPr="00462E06">
        <w:rPr>
          <w:rFonts w:cs="Times New Roman"/>
        </w:rPr>
        <w:t>计算方法</w:t>
      </w:r>
      <w:r w:rsidRPr="00462E06">
        <w:rPr>
          <w:rFonts w:cs="Times New Roman"/>
        </w:rPr>
        <w:t>进行介绍</w:t>
      </w:r>
      <w:r w:rsidR="00A81C3E" w:rsidRPr="00462E06">
        <w:rPr>
          <w:rFonts w:cs="Times New Roman"/>
        </w:rPr>
        <w:t>，</w:t>
      </w:r>
      <w:r w:rsidR="006747B6" w:rsidRPr="00462E06">
        <w:rPr>
          <w:rFonts w:cs="Times New Roman"/>
        </w:rPr>
        <w:t>转移概率具体计算方式</w:t>
      </w:r>
      <w:r w:rsidR="000725AF" w:rsidRPr="00462E06">
        <w:rPr>
          <w:rFonts w:cs="Times New Roman"/>
        </w:rPr>
        <w:t>如</w:t>
      </w:r>
      <w:r w:rsidR="00A64330" w:rsidRPr="00462E06">
        <w:rPr>
          <w:rFonts w:cs="Times New Roman"/>
        </w:rPr>
        <w:t>公式（</w:t>
      </w:r>
      <w:r w:rsidR="00A64330" w:rsidRPr="00462E06">
        <w:rPr>
          <w:rFonts w:cs="Times New Roman"/>
        </w:rPr>
        <w:t>1-1</w:t>
      </w:r>
      <w:r w:rsidR="00A64330" w:rsidRPr="00462E06">
        <w:rPr>
          <w:rFonts w:cs="Times New Roman"/>
        </w:rPr>
        <w:t>）</w:t>
      </w:r>
      <w:r w:rsidR="000725AF" w:rsidRPr="00462E06">
        <w:rPr>
          <w:rFonts w:cs="Times New Roman"/>
        </w:rPr>
        <w:t>：</w:t>
      </w:r>
    </w:p>
    <w:p w14:paraId="1774FD1F" w14:textId="77777777" w:rsidR="006A619E" w:rsidRPr="00462E06" w:rsidRDefault="00B13EC1"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62E06">
        <w:rPr>
          <w:rFonts w:cs="Times New Roman"/>
          <w:sz w:val="28"/>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w:t>
      </w:r>
      <w:r w:rsidR="00836871" w:rsidRPr="00462E06">
        <w:rPr>
          <w:rFonts w:cs="Times New Roman"/>
          <w:szCs w:val="24"/>
        </w:rPr>
        <w:t>1-1</w:t>
      </w:r>
      <w:r w:rsidR="00836871" w:rsidRPr="00462E06">
        <w:rPr>
          <w:rFonts w:cs="Times New Roman"/>
          <w:szCs w:val="24"/>
        </w:rPr>
        <w:t>）</w:t>
      </w:r>
    </w:p>
    <w:p w14:paraId="7E1F5DC2" w14:textId="16A1DAD7" w:rsidR="009417ED" w:rsidRPr="00462E06" w:rsidRDefault="00A81C3E" w:rsidP="00A81C3E">
      <w:pPr>
        <w:ind w:firstLine="480"/>
        <w:rPr>
          <w:rFonts w:cs="Times New Roman"/>
        </w:rPr>
      </w:pPr>
      <w:r w:rsidRPr="00462E06">
        <w:rPr>
          <w:rFonts w:eastAsia="宋体" w:cs="Times New Roman"/>
          <w:noProof/>
          <w:szCs w:val="24"/>
        </w:rPr>
        <w:drawing>
          <wp:anchor distT="0" distB="0" distL="114300" distR="114300" simplePos="0" relativeHeight="251481088" behindDoc="0" locked="0" layoutInCell="1" allowOverlap="1" wp14:anchorId="6AB42766" wp14:editId="178D448E">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62E06">
        <w:rPr>
          <w:rFonts w:cs="Times New Roman"/>
        </w:rPr>
        <w:t>各视线区域之间的相互转移</w:t>
      </w:r>
      <w:r w:rsidR="009922C0" w:rsidRPr="00462E06">
        <w:rPr>
          <w:rFonts w:cs="Times New Roman"/>
        </w:rPr>
        <w:t>如</w:t>
      </w:r>
      <w:r w:rsidR="009922C0" w:rsidRPr="00462E06">
        <w:rPr>
          <w:rFonts w:cs="Times New Roman"/>
        </w:rPr>
        <w:fldChar w:fldCharType="begin"/>
      </w:r>
      <w:r w:rsidR="009922C0" w:rsidRPr="00462E06">
        <w:rPr>
          <w:rFonts w:cs="Times New Roman"/>
        </w:rPr>
        <w:instrText xml:space="preserve"> REF _Ref512343532 \r \h </w:instrText>
      </w:r>
      <w:r w:rsidR="00A91B92" w:rsidRPr="00462E06">
        <w:rPr>
          <w:rFonts w:cs="Times New Roman"/>
        </w:rPr>
        <w:instrText xml:space="preserve"> \* MERGEFORMAT </w:instrText>
      </w:r>
      <w:r w:rsidR="009922C0" w:rsidRPr="00462E06">
        <w:rPr>
          <w:rFonts w:cs="Times New Roman"/>
        </w:rPr>
      </w:r>
      <w:r w:rsidR="009922C0" w:rsidRPr="00462E06">
        <w:rPr>
          <w:rFonts w:cs="Times New Roman"/>
        </w:rPr>
        <w:fldChar w:fldCharType="separate"/>
      </w:r>
      <w:r w:rsidR="00AC64B7" w:rsidRPr="00462E06">
        <w:rPr>
          <w:rFonts w:cs="Times New Roman"/>
        </w:rPr>
        <w:t>图</w:t>
      </w:r>
      <w:r w:rsidR="00AC64B7" w:rsidRPr="00462E06">
        <w:rPr>
          <w:rFonts w:cs="Times New Roman"/>
        </w:rPr>
        <w:t>2-3</w:t>
      </w:r>
      <w:r w:rsidR="009922C0" w:rsidRPr="00462E06">
        <w:rPr>
          <w:rFonts w:cs="Times New Roman"/>
        </w:rPr>
        <w:fldChar w:fldCharType="end"/>
      </w:r>
      <w:r w:rsidR="009417ED" w:rsidRPr="00462E06">
        <w:rPr>
          <w:rFonts w:cs="Times New Roman"/>
        </w:rPr>
        <w:t>所示，驾驶员视线可以从某一区域转移到其它区域，驾驶员视线由</w:t>
      </w:r>
      <w:r w:rsidR="009417ED" w:rsidRPr="00462E06">
        <w:rPr>
          <w:rFonts w:cs="Times New Roman"/>
          <w:i/>
        </w:rPr>
        <w:t>A</w:t>
      </w:r>
      <w:r w:rsidR="009417ED" w:rsidRPr="00462E06">
        <w:rPr>
          <w:rFonts w:cs="Times New Roman"/>
          <w:i/>
          <w:vertAlign w:val="subscript"/>
        </w:rPr>
        <w:t>x</w:t>
      </w:r>
      <w:r w:rsidR="009417ED" w:rsidRPr="00462E06">
        <w:rPr>
          <w:rFonts w:cs="Times New Roman"/>
        </w:rPr>
        <w:t>转移到</w:t>
      </w:r>
      <w:r w:rsidR="009417ED" w:rsidRPr="00462E06">
        <w:rPr>
          <w:rFonts w:cs="Times New Roman"/>
          <w:i/>
        </w:rPr>
        <w:t>A</w:t>
      </w:r>
      <w:r w:rsidR="009417ED" w:rsidRPr="00462E06">
        <w:rPr>
          <w:rFonts w:cs="Times New Roman"/>
          <w:i/>
          <w:vertAlign w:val="subscript"/>
        </w:rPr>
        <w:t>y</w:t>
      </w:r>
      <w:r w:rsidR="009417ED" w:rsidRPr="00462E06">
        <w:rPr>
          <w:rFonts w:cs="Times New Roman"/>
        </w:rPr>
        <w:t>称为一种驾驶员视线转移形态，例如，驾驶员视线由区域</w:t>
      </w:r>
      <w:r w:rsidR="009417ED" w:rsidRPr="00462E06">
        <w:rPr>
          <w:rFonts w:cs="Times New Roman"/>
        </w:rPr>
        <w:t>1</w:t>
      </w:r>
      <w:r w:rsidR="009417ED" w:rsidRPr="00462E06">
        <w:rPr>
          <w:rFonts w:cs="Times New Roman"/>
        </w:rPr>
        <w:t>（前方道路）转移到区域</w:t>
      </w:r>
      <w:r w:rsidR="009417ED" w:rsidRPr="00462E06">
        <w:rPr>
          <w:rFonts w:cs="Times New Roman"/>
        </w:rPr>
        <w:t>2</w:t>
      </w:r>
      <w:r w:rsidR="009417ED" w:rsidRPr="00462E06">
        <w:rPr>
          <w:rFonts w:cs="Times New Roman"/>
        </w:rPr>
        <w:t>（右前方道路）就构成了一次视线转移。驾驶员的视线转移可以表征出驾驶员此刻关注的对象，能为预测驾驶员下一步驾驶行为提供一定程度的帮助，从而达到</w:t>
      </w:r>
      <w:r w:rsidR="003C7EAD">
        <w:rPr>
          <w:rFonts w:cs="Times New Roman" w:hint="eastAsia"/>
        </w:rPr>
        <w:t>通过</w:t>
      </w:r>
      <w:r w:rsidR="009417ED" w:rsidRPr="00462E06">
        <w:rPr>
          <w:rFonts w:cs="Times New Roman"/>
        </w:rPr>
        <w:t>借助视线转移</w:t>
      </w:r>
      <w:r w:rsidR="00A77CD8">
        <w:rPr>
          <w:rFonts w:cs="Times New Roman" w:hint="eastAsia"/>
        </w:rPr>
        <w:t>概率来</w:t>
      </w:r>
      <w:r w:rsidR="009417ED" w:rsidRPr="00462E06">
        <w:rPr>
          <w:rFonts w:cs="Times New Roman"/>
        </w:rPr>
        <w:t>预测驾驶员意图的目的。</w:t>
      </w:r>
    </w:p>
    <w:p w14:paraId="145CD0F8" w14:textId="77777777" w:rsidR="009417ED" w:rsidRPr="00462E06" w:rsidRDefault="009417ED" w:rsidP="006F2C05">
      <w:pPr>
        <w:pStyle w:val="af1"/>
        <w:numPr>
          <w:ilvl w:val="0"/>
          <w:numId w:val="6"/>
        </w:numPr>
        <w:spacing w:before="0" w:after="326"/>
        <w:rPr>
          <w:rFonts w:cs="Times New Roman"/>
        </w:rPr>
      </w:pPr>
      <w:bookmarkStart w:id="29" w:name="_Ref512343532"/>
      <w:r w:rsidRPr="00462E06">
        <w:rPr>
          <w:rFonts w:cs="Times New Roman"/>
        </w:rPr>
        <w:t>视线关注区域转移示意图</w:t>
      </w:r>
      <w:bookmarkEnd w:id="29"/>
    </w:p>
    <w:p w14:paraId="47C96660" w14:textId="77777777" w:rsidR="009417ED" w:rsidRPr="00462E06" w:rsidRDefault="009417ED" w:rsidP="009417ED">
      <w:pPr>
        <w:ind w:firstLine="480"/>
        <w:rPr>
          <w:rFonts w:cs="Times New Roman"/>
        </w:rPr>
      </w:pPr>
      <w:r w:rsidRPr="00462E06">
        <w:rPr>
          <w:rFonts w:cs="Times New Roman"/>
        </w:rPr>
        <w:t>计算一定时间范围内，驾驶员的视线转移概率的方法如式</w:t>
      </w:r>
      <w:r w:rsidRPr="00462E06">
        <w:rPr>
          <w:rFonts w:cs="Times New Roman"/>
        </w:rPr>
        <w:t>(</w:t>
      </w:r>
      <w:r w:rsidR="003951A3" w:rsidRPr="00462E06">
        <w:rPr>
          <w:rFonts w:cs="Times New Roman"/>
        </w:rPr>
        <w:t>1-2</w:t>
      </w:r>
      <w:r w:rsidRPr="00462E06">
        <w:rPr>
          <w:rFonts w:cs="Times New Roman"/>
        </w:rPr>
        <w:t>)</w:t>
      </w:r>
      <w:r w:rsidRPr="00462E06">
        <w:rPr>
          <w:rFonts w:cs="Times New Roman"/>
        </w:rPr>
        <w:t>所示：</w:t>
      </w:r>
    </w:p>
    <w:tbl>
      <w:tblPr>
        <w:tblW w:w="8612" w:type="dxa"/>
        <w:jc w:val="right"/>
        <w:tblLook w:val="04A0" w:firstRow="1" w:lastRow="0" w:firstColumn="1" w:lastColumn="0" w:noHBand="0" w:noVBand="1"/>
      </w:tblPr>
      <w:tblGrid>
        <w:gridCol w:w="7796"/>
        <w:gridCol w:w="816"/>
      </w:tblGrid>
      <w:tr w:rsidR="009417ED" w:rsidRPr="00462E06" w14:paraId="056E5BFD" w14:textId="77777777" w:rsidTr="000D2782">
        <w:trPr>
          <w:trHeight w:val="754"/>
          <w:jc w:val="right"/>
        </w:trPr>
        <w:tc>
          <w:tcPr>
            <w:tcW w:w="7796" w:type="dxa"/>
            <w:vAlign w:val="center"/>
          </w:tcPr>
          <w:p w14:paraId="14695821" w14:textId="77777777" w:rsidR="009417ED" w:rsidRPr="00462E06" w:rsidRDefault="00B13EC1"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62E06">
              <w:rPr>
                <w:rFonts w:eastAsia="宋体" w:cs="Times New Roman"/>
                <w:szCs w:val="24"/>
                <w:lang w:val="en-GB"/>
              </w:rPr>
              <w:t>(</w:t>
            </w:r>
            <w:r w:rsidR="00A81C3E" w:rsidRPr="00462E06">
              <w:rPr>
                <w:rFonts w:eastAsia="宋体" w:cs="Times New Roman"/>
                <w:szCs w:val="24"/>
              </w:rPr>
              <w:t>1</w:t>
            </w:r>
            <w:r w:rsidRPr="00462E06">
              <w:rPr>
                <w:rFonts w:eastAsia="宋体" w:cs="Times New Roman"/>
                <w:szCs w:val="24"/>
              </w:rPr>
              <w:noBreakHyphen/>
            </w:r>
            <w:r w:rsidR="00A81C3E" w:rsidRPr="00462E06">
              <w:rPr>
                <w:rFonts w:eastAsia="宋体" w:cs="Times New Roman"/>
                <w:szCs w:val="24"/>
              </w:rPr>
              <w:t>2</w:t>
            </w:r>
            <w:r w:rsidRPr="00462E06">
              <w:rPr>
                <w:rFonts w:eastAsia="宋体" w:cs="Times New Roman"/>
                <w:szCs w:val="24"/>
                <w:lang w:val="en-GB"/>
              </w:rPr>
              <w:t>)</w:t>
            </w:r>
            <w:bookmarkEnd w:id="30"/>
          </w:p>
        </w:tc>
      </w:tr>
    </w:tbl>
    <w:p w14:paraId="75CBBD77" w14:textId="77777777" w:rsidR="009417ED" w:rsidRPr="00462E06" w:rsidRDefault="009417ED" w:rsidP="009417ED">
      <w:pPr>
        <w:ind w:firstLineChars="0" w:firstLine="0"/>
        <w:rPr>
          <w:rFonts w:cs="Times New Roman"/>
        </w:rPr>
      </w:pPr>
      <w:r w:rsidRPr="00462E06">
        <w:rPr>
          <w:rFonts w:cs="Times New Roman"/>
        </w:rPr>
        <w:t>其中，</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为联合估计概率，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为边缘概率。</w:t>
      </w:r>
    </w:p>
    <w:p w14:paraId="24308627" w14:textId="09F3211D" w:rsidR="009417ED" w:rsidRPr="00462E06" w:rsidRDefault="009417ED" w:rsidP="009417ED">
      <w:pPr>
        <w:ind w:firstLine="480"/>
        <w:rPr>
          <w:rFonts w:cs="Times New Roman"/>
        </w:rPr>
      </w:pPr>
      <w:r w:rsidRPr="00462E06">
        <w:rPr>
          <w:rFonts w:cs="Times New Roman"/>
        </w:rPr>
        <w:t>根据大数定理</w:t>
      </w:r>
      <w:r w:rsidR="00E7721E">
        <w:rPr>
          <w:rFonts w:cs="Times New Roman" w:hint="eastAsia"/>
        </w:rPr>
        <w:t>可得</w:t>
      </w:r>
      <w:r w:rsidRPr="00462E06">
        <w:rPr>
          <w:rFonts w:cs="Times New Roman"/>
        </w:rPr>
        <w:t>，当统计量较大时，概率可用相对频数做估计，即</w:t>
      </w:r>
      <w:r w:rsidR="00F8444C">
        <w:rPr>
          <w:rFonts w:cs="Times New Roman" w:hint="eastAsia"/>
        </w:rPr>
        <w:t>为</w:t>
      </w:r>
      <w:r w:rsidRPr="00462E06">
        <w:rPr>
          <w:rFonts w:cs="Times New Roman"/>
        </w:rPr>
        <w:t>：</w:t>
      </w:r>
    </w:p>
    <w:tbl>
      <w:tblPr>
        <w:tblW w:w="8612" w:type="dxa"/>
        <w:jc w:val="right"/>
        <w:tblLook w:val="04A0" w:firstRow="1" w:lastRow="0" w:firstColumn="1" w:lastColumn="0" w:noHBand="0" w:noVBand="1"/>
      </w:tblPr>
      <w:tblGrid>
        <w:gridCol w:w="7796"/>
        <w:gridCol w:w="816"/>
      </w:tblGrid>
      <w:tr w:rsidR="009417ED" w:rsidRPr="00462E06" w14:paraId="4D7F378C" w14:textId="77777777" w:rsidTr="000D2782">
        <w:trPr>
          <w:trHeight w:val="1671"/>
          <w:jc w:val="right"/>
        </w:trPr>
        <w:tc>
          <w:tcPr>
            <w:tcW w:w="7796" w:type="dxa"/>
            <w:vAlign w:val="center"/>
          </w:tcPr>
          <w:p w14:paraId="74974CD3" w14:textId="77777777" w:rsidR="009417ED" w:rsidRPr="00462E06"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62E06"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1C345B" w:rsidRPr="00462E06">
              <w:rPr>
                <w:rFonts w:eastAsia="宋体" w:cs="Times New Roman"/>
                <w:szCs w:val="24"/>
              </w:rPr>
              <w:t>1-3</w:t>
            </w:r>
            <w:r w:rsidRPr="00462E06">
              <w:rPr>
                <w:rFonts w:eastAsia="宋体" w:cs="Times New Roman"/>
                <w:szCs w:val="24"/>
                <w:lang w:val="en-GB"/>
              </w:rPr>
              <w:t>)</w:t>
            </w:r>
          </w:p>
        </w:tc>
      </w:tr>
    </w:tbl>
    <w:p w14:paraId="2482D386" w14:textId="77777777" w:rsidR="009417ED" w:rsidRPr="00462E06" w:rsidRDefault="009417ED" w:rsidP="00A01A6C">
      <w:pPr>
        <w:ind w:firstLineChars="0" w:firstLine="0"/>
        <w:rPr>
          <w:rFonts w:cs="Times New Roman"/>
        </w:rPr>
      </w:pPr>
    </w:p>
    <w:p w14:paraId="49F9711A" w14:textId="77777777" w:rsidR="009417ED" w:rsidRPr="00462E06" w:rsidRDefault="009417ED" w:rsidP="009417ED">
      <w:pPr>
        <w:ind w:firstLine="480"/>
        <w:rPr>
          <w:rFonts w:cs="Times New Roman"/>
        </w:rPr>
      </w:pPr>
      <w:r w:rsidRPr="00462E06">
        <w:rPr>
          <w:rFonts w:cs="Times New Roman"/>
        </w:rPr>
        <w:t>将以上两式代入式</w:t>
      </w:r>
      <w:r w:rsidRPr="00462E06">
        <w:rPr>
          <w:rFonts w:cs="Times New Roman"/>
        </w:rPr>
        <w:t>(</w:t>
      </w:r>
      <w:r w:rsidR="00773A4F" w:rsidRPr="00462E06">
        <w:rPr>
          <w:rFonts w:cs="Times New Roman"/>
        </w:rPr>
        <w:t>1-2</w:t>
      </w:r>
      <w:r w:rsidRPr="00462E06">
        <w:rPr>
          <w:rFonts w:cs="Times New Roman"/>
        </w:rPr>
        <w:t>)</w:t>
      </w:r>
      <w:r w:rsidRPr="00462E06">
        <w:rPr>
          <w:rFonts w:cs="Times New Roman"/>
        </w:rPr>
        <w:t>，可得：</w:t>
      </w:r>
    </w:p>
    <w:tbl>
      <w:tblPr>
        <w:tblW w:w="8612" w:type="dxa"/>
        <w:jc w:val="right"/>
        <w:tblLook w:val="04A0" w:firstRow="1" w:lastRow="0" w:firstColumn="1" w:lastColumn="0" w:noHBand="0" w:noVBand="1"/>
      </w:tblPr>
      <w:tblGrid>
        <w:gridCol w:w="7796"/>
        <w:gridCol w:w="816"/>
      </w:tblGrid>
      <w:tr w:rsidR="009417ED" w:rsidRPr="00462E06" w14:paraId="7A9BCCA7" w14:textId="77777777" w:rsidTr="000D2782">
        <w:trPr>
          <w:trHeight w:val="1020"/>
          <w:jc w:val="right"/>
        </w:trPr>
        <w:tc>
          <w:tcPr>
            <w:tcW w:w="7796" w:type="dxa"/>
            <w:vAlign w:val="center"/>
          </w:tcPr>
          <w:p w14:paraId="0174DFD8" w14:textId="77777777" w:rsidR="009417ED" w:rsidRPr="00462E06" w:rsidRDefault="00B13EC1"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ED269E" w:rsidRPr="00462E06">
              <w:rPr>
                <w:rFonts w:eastAsia="宋体" w:cs="Times New Roman"/>
                <w:szCs w:val="24"/>
              </w:rPr>
              <w:t>1-4</w:t>
            </w:r>
            <w:r w:rsidRPr="00462E06">
              <w:rPr>
                <w:rFonts w:eastAsia="宋体" w:cs="Times New Roman"/>
                <w:szCs w:val="24"/>
                <w:lang w:val="en-GB"/>
              </w:rPr>
              <w:t>)</w:t>
            </w:r>
          </w:p>
        </w:tc>
      </w:tr>
    </w:tbl>
    <w:p w14:paraId="7513A701" w14:textId="1A470630" w:rsidR="0097789C" w:rsidRDefault="009417ED" w:rsidP="009417ED">
      <w:pPr>
        <w:ind w:firstLineChars="0" w:firstLine="0"/>
        <w:rPr>
          <w:rFonts w:cs="Times New Roman"/>
        </w:rPr>
      </w:pPr>
      <w:r w:rsidRPr="00462E06">
        <w:rPr>
          <w:rFonts w:cs="Times New Roman"/>
        </w:rPr>
        <w:t>其中</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oMath>
      <w:r w:rsidRPr="00462E06">
        <w:rPr>
          <w:rFonts w:cs="Times New Roman"/>
        </w:rPr>
        <w:t>为上一阶段视线所在区域，</w:t>
      </w:r>
      <m:oMath>
        <m:r>
          <w:rPr>
            <w:rFonts w:ascii="Cambria Math" w:hAnsi="Cambria Math" w:cs="Times New Roman"/>
          </w:rPr>
          <m:t>w</m:t>
        </m:r>
      </m:oMath>
      <w:r w:rsidRPr="00462E06">
        <w:rPr>
          <w:rFonts w:cs="Times New Roman"/>
        </w:rPr>
        <w:t>为视线从</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转移到</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的次数，</w:t>
      </w:r>
      <w:r w:rsidRPr="00462E06">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0, 1</m:t>
            </m:r>
          </m:e>
        </m:d>
      </m:oMath>
      <w:r w:rsidRPr="00462E06">
        <w:rPr>
          <w:rFonts w:cs="Times New Roman"/>
        </w:rPr>
        <w:t>，为视线转移概率指标，</w:t>
      </w:r>
      <m:oMath>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nary>
        <m:r>
          <m:rPr>
            <m:sty m:val="p"/>
          </m:rPr>
          <w:rPr>
            <w:rFonts w:ascii="Cambria Math" w:hAnsi="Cambria Math" w:cs="Times New Roman"/>
          </w:rPr>
          <m:t>=1</m:t>
        </m:r>
      </m:oMath>
      <w:r w:rsidRPr="00462E06">
        <w:rPr>
          <w:rFonts w:cs="Times New Roman"/>
        </w:rPr>
        <w:t xml:space="preserve">, </w:t>
      </w:r>
      <w:r w:rsidRPr="00462E06">
        <w:rPr>
          <w:rFonts w:cs="Times New Roman"/>
          <w:i/>
        </w:rPr>
        <w:t>N</w:t>
      </w:r>
      <w:r w:rsidRPr="00462E06">
        <w:rPr>
          <w:rFonts w:cs="Times New Roman"/>
        </w:rPr>
        <w:t>是视线区域的数量</w:t>
      </w:r>
      <w:r w:rsidRPr="00462E06">
        <w:rPr>
          <w:rFonts w:cs="Times New Roman"/>
        </w:rPr>
        <w:t xml:space="preserve">, </w:t>
      </w:r>
      <m:oMath>
        <m:r>
          <m:rPr>
            <m:sty m:val="p"/>
          </m:rPr>
          <w:rPr>
            <w:rFonts w:ascii="Cambria Math" w:hAnsi="Cambria Math" w:cs="Times New Roman"/>
          </w:rPr>
          <m:t>1≤</m:t>
        </m:r>
        <m:r>
          <w:rPr>
            <w:rFonts w:ascii="Cambria Math" w:hAnsi="Cambria Math" w:cs="Times New Roman"/>
          </w:rPr>
          <m:t>x,y</m:t>
        </m:r>
        <m:r>
          <m:rPr>
            <m:sty m:val="p"/>
          </m:rPr>
          <w:rPr>
            <w:rFonts w:ascii="Cambria Math" w:hAnsi="Cambria Math" w:cs="Times New Roman"/>
          </w:rPr>
          <m:t>≤</m:t>
        </m:r>
        <m:r>
          <w:rPr>
            <w:rFonts w:ascii="Cambria Math" w:hAnsi="Cambria Math" w:cs="Times New Roman"/>
          </w:rPr>
          <m:t>N</m:t>
        </m:r>
      </m:oMath>
      <w:r w:rsidRPr="00462E06">
        <w:rPr>
          <w:rFonts w:cs="Times New Roman"/>
        </w:rPr>
        <w:t>.</w:t>
      </w:r>
      <w:r w:rsidRPr="00462E06">
        <w:rPr>
          <w:rFonts w:cs="Times New Roman"/>
        </w:rPr>
        <w:t>视线转移矩阵可以定义为</w:t>
      </w:r>
      <m:oMath>
        <m:r>
          <w:rPr>
            <w:rFonts w:ascii="Cambria Math" w:hAnsi="Cambria Math" w:cs="Times New Roman"/>
          </w:rPr>
          <m:t>D=</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d>
      </m:oMath>
      <w:r w:rsidRPr="00462E06">
        <w:rPr>
          <w:rFonts w:cs="Times New Roman"/>
        </w:rPr>
        <w:t>。如果</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oMath>
      <w:r w:rsidRPr="00462E06">
        <w:rPr>
          <w:rFonts w:cs="Times New Roman"/>
        </w:rPr>
        <w:t xml:space="preserve"> </w:t>
      </w:r>
      <w:r w:rsidRPr="00462E06">
        <w:rPr>
          <w:rFonts w:cs="Times New Roman"/>
        </w:rPr>
        <w:t>接近于</w:t>
      </w:r>
      <w:r w:rsidRPr="00462E06">
        <w:rPr>
          <w:rFonts w:cs="Times New Roman"/>
        </w:rPr>
        <w:t>0</w:t>
      </w:r>
      <w:r w:rsidRPr="00462E06">
        <w:rPr>
          <w:rFonts w:cs="Times New Roman"/>
        </w:rPr>
        <w:t>，则表明其对应的区域之间的视线转移极少发生。</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为第</w:t>
      </w:r>
      <w:r w:rsidRPr="00462E06">
        <w:rPr>
          <w:rFonts w:cs="Times New Roman"/>
          <w:i/>
        </w:rPr>
        <w:t>x</w:t>
      </w:r>
      <w:r w:rsidRPr="00462E06">
        <w:rPr>
          <w:rFonts w:cs="Times New Roman"/>
        </w:rPr>
        <w:t>和第</w:t>
      </w:r>
      <w:r w:rsidRPr="00462E06">
        <w:rPr>
          <w:rFonts w:cs="Times New Roman"/>
          <w:i/>
        </w:rPr>
        <w:t>y</w:t>
      </w:r>
      <w:r w:rsidRPr="00462E06">
        <w:rPr>
          <w:rFonts w:cs="Times New Roman"/>
        </w:rPr>
        <w:t>个视线关注区域。</w:t>
      </w:r>
    </w:p>
    <w:p w14:paraId="31C51BC2" w14:textId="082EAD31" w:rsidR="00512AE8" w:rsidRDefault="000A080B" w:rsidP="00512AE8">
      <w:pPr>
        <w:ind w:firstLine="480"/>
        <w:rPr>
          <w:rFonts w:hint="eastAsia"/>
        </w:rPr>
      </w:pPr>
      <w:r>
        <w:rPr>
          <w:rFonts w:hint="eastAsia"/>
        </w:rPr>
        <w:t>因为总共有</w:t>
      </w:r>
      <w:r>
        <w:rPr>
          <w:rFonts w:hint="eastAsia"/>
        </w:rPr>
        <w:t>1</w:t>
      </w:r>
      <w:r>
        <w:t>3</w:t>
      </w:r>
      <w:r>
        <w:rPr>
          <w:rFonts w:hint="eastAsia"/>
        </w:rPr>
        <w:t>个注视区域，所以</w:t>
      </w:r>
      <w:r w:rsidR="00512AE8">
        <w:rPr>
          <w:rFonts w:hint="eastAsia"/>
        </w:rPr>
        <w:t>每个注视区域有</w:t>
      </w:r>
      <w:r w:rsidR="00512AE8">
        <w:rPr>
          <w:rFonts w:hint="eastAsia"/>
        </w:rPr>
        <w:t>1</w:t>
      </w:r>
      <w:r w:rsidR="00512AE8">
        <w:t>3</w:t>
      </w:r>
      <w:r w:rsidR="00512AE8">
        <w:rPr>
          <w:rFonts w:hint="eastAsia"/>
        </w:rPr>
        <w:t>个转移概率值。</w:t>
      </w:r>
      <w:r w:rsidR="001B15DC">
        <w:rPr>
          <w:rFonts w:hint="eastAsia"/>
        </w:rPr>
        <w:t>（</w:t>
      </w:r>
      <w:r w:rsidR="001B15DC" w:rsidRPr="00462E06">
        <w:rPr>
          <w:rFonts w:cs="Times New Roman"/>
        </w:rPr>
        <w:t>第</w:t>
      </w:r>
      <w:r w:rsidR="001B15DC" w:rsidRPr="00462E06">
        <w:rPr>
          <w:rFonts w:cs="Times New Roman"/>
          <w:i/>
        </w:rPr>
        <w:t>x</w:t>
      </w:r>
      <w:r w:rsidR="001B15DC">
        <w:rPr>
          <w:rFonts w:cs="Times New Roman" w:hint="eastAsia"/>
        </w:rPr>
        <w:t>个区域到</w:t>
      </w:r>
      <w:r w:rsidR="001B15DC" w:rsidRPr="00462E06">
        <w:rPr>
          <w:rFonts w:cs="Times New Roman"/>
        </w:rPr>
        <w:t>第</w:t>
      </w:r>
      <w:r w:rsidR="001B15DC" w:rsidRPr="00462E06">
        <w:rPr>
          <w:rFonts w:cs="Times New Roman"/>
          <w:i/>
        </w:rPr>
        <w:t>x</w:t>
      </w:r>
      <w:r w:rsidR="001B15DC">
        <w:rPr>
          <w:rFonts w:cs="Times New Roman" w:hint="eastAsia"/>
        </w:rPr>
        <w:t>个</w:t>
      </w:r>
      <w:r w:rsidR="001B15DC">
        <w:rPr>
          <w:rFonts w:cs="Times New Roman" w:hint="eastAsia"/>
        </w:rPr>
        <w:t>注视</w:t>
      </w:r>
      <w:r w:rsidR="001B15DC" w:rsidRPr="00462E06">
        <w:rPr>
          <w:rFonts w:cs="Times New Roman"/>
        </w:rPr>
        <w:t>区域</w:t>
      </w:r>
      <w:r w:rsidR="001B15DC">
        <w:rPr>
          <w:rFonts w:cs="Times New Roman" w:hint="eastAsia"/>
        </w:rPr>
        <w:t>的概率始终为零，无现实意义，在</w:t>
      </w:r>
      <w:r w:rsidR="001B15DC">
        <w:rPr>
          <w:rFonts w:cs="Times New Roman"/>
        </w:rPr>
        <w:fldChar w:fldCharType="begin"/>
      </w:r>
      <w:r w:rsidR="001B15DC">
        <w:rPr>
          <w:rFonts w:cs="Times New Roman"/>
        </w:rPr>
        <w:instrText xml:space="preserve"> </w:instrText>
      </w:r>
      <w:r w:rsidR="001B15DC">
        <w:rPr>
          <w:rFonts w:cs="Times New Roman" w:hint="eastAsia"/>
        </w:rPr>
        <w:instrText>REF _Ref512851098 \n \h</w:instrText>
      </w:r>
      <w:r w:rsidR="001B15DC">
        <w:rPr>
          <w:rFonts w:cs="Times New Roman"/>
        </w:rPr>
        <w:instrText xml:space="preserve"> </w:instrText>
      </w:r>
      <w:r w:rsidR="001B15DC">
        <w:rPr>
          <w:rFonts w:cs="Times New Roman"/>
        </w:rPr>
      </w:r>
      <w:r w:rsidR="001B15DC">
        <w:rPr>
          <w:rFonts w:cs="Times New Roman"/>
        </w:rPr>
        <w:fldChar w:fldCharType="separate"/>
      </w:r>
      <w:r w:rsidR="001B15DC">
        <w:rPr>
          <w:rFonts w:cs="Times New Roman"/>
        </w:rPr>
        <w:t>3.2</w:t>
      </w:r>
      <w:r w:rsidR="001B15DC">
        <w:rPr>
          <w:rFonts w:cs="Times New Roman"/>
        </w:rPr>
        <w:fldChar w:fldCharType="end"/>
      </w:r>
      <w:r w:rsidR="001B15DC">
        <w:rPr>
          <w:rFonts w:cs="Times New Roman" w:hint="eastAsia"/>
        </w:rPr>
        <w:t>特征选择中对其进行处理</w:t>
      </w:r>
      <w:r w:rsidR="001B15DC">
        <w:rPr>
          <w:rFonts w:hint="eastAsia"/>
        </w:rPr>
        <w:t>）</w:t>
      </w:r>
    </w:p>
    <w:p w14:paraId="6100D162" w14:textId="77777777" w:rsidR="00512AE8" w:rsidRDefault="00512AE8" w:rsidP="009417ED">
      <w:pPr>
        <w:ind w:firstLineChars="0" w:firstLine="0"/>
        <w:rPr>
          <w:rFonts w:cs="Times New Roman" w:hint="eastAsia"/>
        </w:rPr>
      </w:pPr>
    </w:p>
    <w:p w14:paraId="35F581E7" w14:textId="6F99013A" w:rsidR="00F5271E" w:rsidRDefault="0097789C" w:rsidP="00F5271E">
      <w:pPr>
        <w:pStyle w:val="1"/>
        <w:spacing w:before="163"/>
        <w:rPr>
          <w:rFonts w:hint="eastAsia"/>
        </w:rPr>
      </w:pPr>
      <w:r>
        <w:rPr>
          <w:rFonts w:hint="eastAsia"/>
        </w:rPr>
        <w:t>特征指标建立</w:t>
      </w:r>
    </w:p>
    <w:p w14:paraId="06B6D904" w14:textId="1EDD42B2" w:rsidR="00304B8C" w:rsidRPr="00304B8C" w:rsidRDefault="009C4FE3" w:rsidP="009C4FE3">
      <w:pPr>
        <w:ind w:firstLine="480"/>
        <w:rPr>
          <w:rFonts w:hint="eastAsia"/>
        </w:rPr>
      </w:pPr>
      <w:r>
        <w:rPr>
          <w:noProof/>
        </w:rPr>
        <w:drawing>
          <wp:anchor distT="0" distB="0" distL="114300" distR="114300" simplePos="0" relativeHeight="251675648" behindDoc="0" locked="0" layoutInCell="1" allowOverlap="1" wp14:anchorId="732A2CA4" wp14:editId="406435A5">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Pr>
          <w:rFonts w:hint="eastAsia"/>
        </w:rPr>
        <w:t>本研究中特征数量较多，</w:t>
      </w:r>
      <w:r w:rsidR="00F5271E">
        <w:rPr>
          <w:rFonts w:hint="eastAsia"/>
        </w:rPr>
        <w:t>如</w:t>
      </w:r>
      <w:r w:rsidR="00F5271E">
        <w:fldChar w:fldCharType="begin"/>
      </w:r>
      <w:r w:rsidR="00F5271E">
        <w:instrText xml:space="preserve"> </w:instrText>
      </w:r>
      <w:r w:rsidR="00F5271E">
        <w:rPr>
          <w:rFonts w:hint="eastAsia"/>
        </w:rPr>
        <w:instrText>REF _Ref512850398 \n \h</w:instrText>
      </w:r>
      <w:r w:rsidR="00F5271E">
        <w:instrText xml:space="preserve"> </w:instrText>
      </w:r>
      <w:r w:rsidR="00F5271E">
        <w:fldChar w:fldCharType="separate"/>
      </w:r>
      <w:r w:rsidR="00F5271E">
        <w:rPr>
          <w:rFonts w:hint="eastAsia"/>
        </w:rPr>
        <w:t>图</w:t>
      </w:r>
      <w:r w:rsidR="00F5271E">
        <w:rPr>
          <w:rFonts w:hint="eastAsia"/>
        </w:rPr>
        <w:t>2-4</w:t>
      </w:r>
      <w:r w:rsidR="00F5271E">
        <w:fldChar w:fldCharType="end"/>
      </w:r>
      <w:r w:rsidR="00F5271E">
        <w:rPr>
          <w:rFonts w:hint="eastAsia"/>
        </w:rPr>
        <w:t>所示，为</w:t>
      </w:r>
      <w:r w:rsidR="009C5DD1">
        <w:rPr>
          <w:rFonts w:hint="eastAsia"/>
        </w:rPr>
        <w:t>本研究中特征指标的建立图解。</w:t>
      </w:r>
    </w:p>
    <w:p w14:paraId="31CE75FC" w14:textId="77777777" w:rsidR="009C4FE3" w:rsidRDefault="00E21C38" w:rsidP="009C4FE3">
      <w:pPr>
        <w:pStyle w:val="af1"/>
        <w:numPr>
          <w:ilvl w:val="0"/>
          <w:numId w:val="6"/>
        </w:numPr>
        <w:spacing w:before="240" w:after="326"/>
      </w:pPr>
      <w:bookmarkStart w:id="31" w:name="_Ref512850398"/>
      <w:r w:rsidRPr="00733672">
        <w:t>特征指标建立</w:t>
      </w:r>
      <w:bookmarkEnd w:id="31"/>
    </w:p>
    <w:p w14:paraId="5A2649DF" w14:textId="35F49AA0" w:rsidR="009C5DD1" w:rsidRDefault="009C5DD1" w:rsidP="009C4FE3">
      <w:pPr>
        <w:ind w:firstLine="480"/>
      </w:pPr>
      <w:r>
        <w:rPr>
          <w:rFonts w:hint="eastAsia"/>
        </w:rPr>
        <w:lastRenderedPageBreak/>
        <w:t>按</w:t>
      </w:r>
      <w:r w:rsidR="00304B8C">
        <w:rPr>
          <w:rFonts w:hint="eastAsia"/>
        </w:rPr>
        <w:t>眼球运动</w:t>
      </w:r>
      <w:r>
        <w:rPr>
          <w:rFonts w:hint="eastAsia"/>
        </w:rPr>
        <w:t>区域划分，可分为</w:t>
      </w:r>
      <w:r>
        <w:rPr>
          <w:rFonts w:hint="eastAsia"/>
        </w:rPr>
        <w:t>1</w:t>
      </w:r>
      <w:r>
        <w:t>3</w:t>
      </w:r>
      <w:r>
        <w:rPr>
          <w:rFonts w:hint="eastAsia"/>
        </w:rPr>
        <w:t>个</w:t>
      </w:r>
      <w:r w:rsidR="00304B8C">
        <w:rPr>
          <w:rFonts w:hint="eastAsia"/>
        </w:rPr>
        <w:t>注视区域，按视觉信息划分，可分为注视时长、注视频次和</w:t>
      </w:r>
      <w:r w:rsidR="00304B8C">
        <w:rPr>
          <w:rFonts w:hint="eastAsia"/>
        </w:rPr>
        <w:t>1</w:t>
      </w:r>
      <w:r w:rsidR="00304B8C">
        <w:t>3</w:t>
      </w:r>
      <w:r w:rsidR="00304B8C">
        <w:rPr>
          <w:rFonts w:hint="eastAsia"/>
        </w:rPr>
        <w:t>个不同区域的转移概率，因此计算方法为</w:t>
      </w:r>
      <w:r w:rsidR="00304B8C">
        <w:rPr>
          <w:rFonts w:hint="eastAsia"/>
        </w:rPr>
        <w:t>1</w:t>
      </w:r>
      <w:r w:rsidR="00304B8C">
        <w:t>3</w:t>
      </w:r>
      <w:r w:rsidR="00304B8C">
        <w:rPr>
          <w:rFonts w:hint="eastAsia"/>
        </w:rPr>
        <w:t>*</w:t>
      </w:r>
      <w:r w:rsidR="00304B8C">
        <w:rPr>
          <w:rFonts w:hint="eastAsia"/>
        </w:rPr>
        <w:t>（</w:t>
      </w:r>
      <w:r w:rsidR="00304B8C">
        <w:rPr>
          <w:rFonts w:hint="eastAsia"/>
        </w:rPr>
        <w:t>1+</w:t>
      </w:r>
      <w:r w:rsidR="00304B8C">
        <w:t>1</w:t>
      </w:r>
      <w:r w:rsidR="00304B8C">
        <w:rPr>
          <w:rFonts w:hint="eastAsia"/>
        </w:rPr>
        <w:t>+</w:t>
      </w:r>
      <w:r w:rsidR="00304B8C">
        <w:t>13</w:t>
      </w:r>
      <w:r w:rsidR="00304B8C">
        <w:rPr>
          <w:rFonts w:hint="eastAsia"/>
        </w:rPr>
        <w:t>）</w:t>
      </w:r>
      <w:r w:rsidR="00304B8C">
        <w:rPr>
          <w:rFonts w:hint="eastAsia"/>
        </w:rPr>
        <w:t>=</w:t>
      </w:r>
      <w:r w:rsidR="00304B8C">
        <w:t>195</w:t>
      </w:r>
      <w:r w:rsidR="009C4FE3">
        <w:rPr>
          <w:rFonts w:hint="eastAsia"/>
        </w:rPr>
        <w:t>个特征。</w:t>
      </w:r>
    </w:p>
    <w:p w14:paraId="08A7DB05" w14:textId="77777777" w:rsidR="00304B8C" w:rsidRPr="009C5DD1" w:rsidRDefault="00304B8C" w:rsidP="009C5DD1">
      <w:pPr>
        <w:ind w:firstLine="480"/>
        <w:rPr>
          <w:rFonts w:hint="eastAsia"/>
        </w:rPr>
      </w:pPr>
    </w:p>
    <w:p w14:paraId="1836B4C4" w14:textId="448DF675" w:rsidR="006D7A88" w:rsidRDefault="0082500D" w:rsidP="007167A6">
      <w:pPr>
        <w:pStyle w:val="1"/>
        <w:spacing w:before="163"/>
      </w:pPr>
      <w:bookmarkStart w:id="32" w:name="_Toc512758330"/>
      <w:r>
        <w:rPr>
          <w:rFonts w:hint="eastAsia"/>
        </w:rPr>
        <w:t>本章小结</w:t>
      </w:r>
      <w:bookmarkEnd w:id="32"/>
    </w:p>
    <w:p w14:paraId="366DA40F" w14:textId="398BA0F5" w:rsidR="007167A6" w:rsidRDefault="007167A6" w:rsidP="007167A6">
      <w:pPr>
        <w:ind w:firstLine="480"/>
      </w:pPr>
      <w:r>
        <w:rPr>
          <w:rFonts w:hint="eastAsia"/>
        </w:rPr>
        <w:t>本章主要对研究方法以及整体思路进行了描述，同时介绍了本研究中涉及的基本参数：信号灯的状态、驾驶意图和</w:t>
      </w:r>
      <w:r w:rsidR="000E20E7">
        <w:rPr>
          <w:rFonts w:hint="eastAsia"/>
        </w:rPr>
        <w:t>注视特性</w:t>
      </w:r>
      <w:r>
        <w:rPr>
          <w:rFonts w:hint="eastAsia"/>
        </w:rPr>
        <w:t>。</w:t>
      </w:r>
    </w:p>
    <w:p w14:paraId="49CA4041" w14:textId="31886E1C" w:rsidR="007167A6" w:rsidRDefault="007167A6" w:rsidP="007167A6">
      <w:pPr>
        <w:ind w:firstLine="480"/>
      </w:pPr>
      <w:r>
        <w:rPr>
          <w:rFonts w:hint="eastAsia"/>
        </w:rPr>
        <w:t>信号灯的状态分为绿灯和红灯，在数据分析时将会按这两种状态分类讨论。</w:t>
      </w:r>
    </w:p>
    <w:p w14:paraId="59F4E84F" w14:textId="04CFE357" w:rsidR="007167A6" w:rsidRDefault="007167A6" w:rsidP="007167A6">
      <w:pPr>
        <w:ind w:firstLine="480"/>
      </w:pPr>
      <w:r>
        <w:rPr>
          <w:rFonts w:hint="eastAsia"/>
        </w:rPr>
        <w:t>驾驶意图分为左转、</w:t>
      </w:r>
      <w:r w:rsidR="001D3251">
        <w:rPr>
          <w:rFonts w:hint="eastAsia"/>
        </w:rPr>
        <w:t>直行</w:t>
      </w:r>
      <w:r>
        <w:rPr>
          <w:rFonts w:hint="eastAsia"/>
        </w:rPr>
        <w:t>和</w:t>
      </w:r>
      <w:r w:rsidR="001D3251">
        <w:rPr>
          <w:rFonts w:hint="eastAsia"/>
        </w:rPr>
        <w:t>右转</w:t>
      </w:r>
      <w:r>
        <w:rPr>
          <w:rFonts w:hint="eastAsia"/>
        </w:rPr>
        <w:t>，这三种驾驶意图即为本研究中的预测结果，将作为数据的标签用于分类器的训练与测试。</w:t>
      </w:r>
    </w:p>
    <w:p w14:paraId="365137FA" w14:textId="5C3764CF" w:rsidR="00EA3F66" w:rsidRPr="00EA3F66" w:rsidRDefault="000E20E7" w:rsidP="007167A6">
      <w:pPr>
        <w:ind w:firstLine="480"/>
        <w:rPr>
          <w:rFonts w:hint="eastAsia"/>
        </w:rPr>
      </w:pPr>
      <w:r>
        <w:rPr>
          <w:rFonts w:hint="eastAsia"/>
        </w:rPr>
        <w:t>注视特性</w:t>
      </w:r>
      <w:r w:rsidR="00EA3F66">
        <w:rPr>
          <w:rFonts w:hint="eastAsia"/>
        </w:rPr>
        <w:t>分为注视时长、注视频率和转移概率</w:t>
      </w:r>
      <w:r w:rsidR="009224B8">
        <w:rPr>
          <w:rFonts w:hint="eastAsia"/>
        </w:rPr>
        <w:t>，同时还将驾驶员注视区域分为</w:t>
      </w:r>
      <w:r w:rsidR="009224B8">
        <w:rPr>
          <w:rFonts w:hint="eastAsia"/>
        </w:rPr>
        <w:t>1</w:t>
      </w:r>
      <w:r w:rsidR="009224B8">
        <w:t>3</w:t>
      </w:r>
      <w:r w:rsidR="009224B8">
        <w:rPr>
          <w:rFonts w:hint="eastAsia"/>
        </w:rPr>
        <w:t>个区，因此得到</w:t>
      </w:r>
      <w:r w:rsidR="009224B8">
        <w:rPr>
          <w:rFonts w:hint="eastAsia"/>
        </w:rPr>
        <w:t>1</w:t>
      </w:r>
      <w:r w:rsidR="009224B8">
        <w:t>95</w:t>
      </w:r>
      <w:r w:rsidR="009224B8">
        <w:rPr>
          <w:rFonts w:hint="eastAsia"/>
        </w:rPr>
        <w:t>个特征。</w:t>
      </w:r>
    </w:p>
    <w:p w14:paraId="05C17A34" w14:textId="77777777" w:rsidR="00F015D8" w:rsidRPr="007167A6" w:rsidRDefault="00F015D8" w:rsidP="00815E1B">
      <w:pPr>
        <w:spacing w:line="240" w:lineRule="auto"/>
        <w:ind w:firstLineChars="0" w:firstLine="0"/>
        <w:rPr>
          <w:rFonts w:cs="Times New Roman"/>
          <w:szCs w:val="24"/>
        </w:rPr>
      </w:pPr>
    </w:p>
    <w:p w14:paraId="6A79DCCD" w14:textId="77777777" w:rsidR="00E766A7" w:rsidRPr="00462E06" w:rsidRDefault="00C871D8" w:rsidP="006747B6">
      <w:pPr>
        <w:ind w:firstLineChars="0" w:firstLine="0"/>
        <w:rPr>
          <w:rFonts w:cs="Times New Roman"/>
        </w:rPr>
      </w:pPr>
      <w:r w:rsidRPr="00462E06">
        <w:rPr>
          <w:rFonts w:cs="Times New Roman"/>
        </w:rPr>
        <w:br w:type="page"/>
      </w:r>
    </w:p>
    <w:p w14:paraId="6018A25A" w14:textId="47FA059B" w:rsidR="00EB5F20" w:rsidRDefault="00EB5F20">
      <w:pPr>
        <w:spacing w:before="0" w:after="0"/>
        <w:ind w:firstLineChars="0" w:firstLine="0"/>
        <w:rPr>
          <w:rFonts w:cs="Times New Roman"/>
        </w:rPr>
      </w:pPr>
      <w:r>
        <w:rPr>
          <w:rFonts w:cs="Times New Roman"/>
        </w:rPr>
        <w:lastRenderedPageBreak/>
        <w:br w:type="page"/>
      </w:r>
    </w:p>
    <w:p w14:paraId="5DB5D69C" w14:textId="77777777" w:rsidR="006772C9" w:rsidRPr="00462E06" w:rsidRDefault="006772C9" w:rsidP="00096F66">
      <w:pPr>
        <w:spacing w:line="240" w:lineRule="auto"/>
        <w:ind w:firstLineChars="0" w:firstLine="0"/>
        <w:rPr>
          <w:rFonts w:cs="Times New Roman"/>
        </w:rPr>
      </w:pPr>
    </w:p>
    <w:p w14:paraId="2C193688" w14:textId="77777777" w:rsidR="00C4188E" w:rsidRPr="00462E06" w:rsidRDefault="00283815" w:rsidP="00737A69">
      <w:pPr>
        <w:pStyle w:val="a0"/>
      </w:pPr>
      <w:bookmarkStart w:id="33" w:name="_Toc512758331"/>
      <w:r w:rsidRPr="00462E06">
        <w:t>数据预处理</w:t>
      </w:r>
      <w:bookmarkEnd w:id="33"/>
    </w:p>
    <w:p w14:paraId="5E4DBF18" w14:textId="77777777" w:rsidR="00C4188E" w:rsidRPr="00462E06" w:rsidRDefault="00C4188E" w:rsidP="00096F66">
      <w:pPr>
        <w:spacing w:line="240" w:lineRule="auto"/>
        <w:ind w:firstLine="480"/>
        <w:rPr>
          <w:rFonts w:cs="Times New Roman"/>
        </w:rPr>
      </w:pPr>
    </w:p>
    <w:p w14:paraId="67A8E4B1" w14:textId="704D39AA" w:rsidR="00C4188E" w:rsidRPr="00462E06" w:rsidRDefault="00C4188E" w:rsidP="006747B6">
      <w:pPr>
        <w:ind w:firstLine="480"/>
        <w:rPr>
          <w:rFonts w:cs="Times New Roman"/>
        </w:rPr>
      </w:pPr>
      <w:r w:rsidRPr="00462E06">
        <w:rPr>
          <w:rFonts w:cs="Times New Roman"/>
        </w:rPr>
        <w:t>本章</w:t>
      </w:r>
      <w:r w:rsidR="003E7376" w:rsidRPr="00462E06">
        <w:rPr>
          <w:rFonts w:cs="Times New Roman"/>
        </w:rPr>
        <w:t>将描述研究中数据预处理的过程</w:t>
      </w:r>
      <w:r w:rsidR="002878B1">
        <w:rPr>
          <w:rFonts w:cs="Times New Roman" w:hint="eastAsia"/>
        </w:rPr>
        <w:t>以及相关原理</w:t>
      </w:r>
      <w:r w:rsidR="00342596" w:rsidRPr="00462E06">
        <w:rPr>
          <w:rFonts w:cs="Times New Roman"/>
        </w:rPr>
        <w:t>。其中</w:t>
      </w:r>
      <w:r w:rsidR="00B153C7" w:rsidRPr="00462E06">
        <w:rPr>
          <w:rFonts w:cs="Times New Roman"/>
        </w:rPr>
        <w:t>包括，提取红绿灯数据</w:t>
      </w:r>
      <w:r w:rsidR="0016745D" w:rsidRPr="00462E06">
        <w:rPr>
          <w:rFonts w:cs="Times New Roman"/>
        </w:rPr>
        <w:t>、归一化和特征选择的过程</w:t>
      </w:r>
      <w:r w:rsidR="00342596" w:rsidRPr="00462E06">
        <w:rPr>
          <w:rFonts w:cs="Times New Roman"/>
        </w:rPr>
        <w:t>。</w:t>
      </w:r>
      <w:r w:rsidR="0016745D" w:rsidRPr="00462E06">
        <w:rPr>
          <w:rFonts w:cs="Times New Roman"/>
        </w:rPr>
        <w:t>通过筛选的到十个优选</w:t>
      </w:r>
      <w:r w:rsidR="009757FB" w:rsidRPr="00462E06">
        <w:rPr>
          <w:rFonts w:cs="Times New Roman"/>
        </w:rPr>
        <w:t>特征</w:t>
      </w:r>
      <w:r w:rsidR="0016745D" w:rsidRPr="00462E06">
        <w:rPr>
          <w:rFonts w:cs="Times New Roman"/>
        </w:rPr>
        <w:t>，为后续的研究做铺垫。</w:t>
      </w:r>
    </w:p>
    <w:p w14:paraId="555A467F" w14:textId="77777777" w:rsidR="00342596" w:rsidRPr="00462E06" w:rsidRDefault="00342596" w:rsidP="006747B6">
      <w:pPr>
        <w:ind w:firstLine="480"/>
        <w:rPr>
          <w:rFonts w:cs="Times New Roman"/>
        </w:rPr>
      </w:pPr>
      <w:r w:rsidRPr="00462E06">
        <w:rPr>
          <w:rFonts w:cs="Times New Roman"/>
        </w:rPr>
        <w:t>关于数据提取和数据处理的相关内容均为</w:t>
      </w:r>
      <w:r w:rsidR="00AC67DA" w:rsidRPr="00462E06">
        <w:rPr>
          <w:rFonts w:cs="Times New Roman"/>
        </w:rPr>
        <w:t>MATLAB</w:t>
      </w:r>
      <w:r w:rsidRPr="00462E06">
        <w:rPr>
          <w:rFonts w:cs="Times New Roman"/>
        </w:rPr>
        <w:t>编程完成，</w:t>
      </w:r>
      <w:r w:rsidR="00031F0E" w:rsidRPr="00462E06">
        <w:rPr>
          <w:rFonts w:cs="Times New Roman"/>
        </w:rPr>
        <w:t>相关</w:t>
      </w:r>
      <w:r w:rsidRPr="00462E06">
        <w:rPr>
          <w:rFonts w:cs="Times New Roman"/>
        </w:rPr>
        <w:t>程序见附录。</w:t>
      </w:r>
    </w:p>
    <w:p w14:paraId="034F5B12" w14:textId="77777777" w:rsidR="00C4188E" w:rsidRPr="00462E06" w:rsidRDefault="008C365B" w:rsidP="00737A69">
      <w:pPr>
        <w:pStyle w:val="1"/>
        <w:spacing w:before="163"/>
      </w:pPr>
      <w:bookmarkStart w:id="34" w:name="_Toc512758332"/>
      <w:r w:rsidRPr="00462E06">
        <w:t>提取红绿灯数据</w:t>
      </w:r>
      <w:bookmarkEnd w:id="34"/>
    </w:p>
    <w:p w14:paraId="1665685B" w14:textId="77777777" w:rsidR="00482A74" w:rsidRPr="00462E06" w:rsidRDefault="00482A74" w:rsidP="00D1533B">
      <w:pPr>
        <w:ind w:firstLine="480"/>
        <w:rPr>
          <w:rFonts w:cs="Times New Roman"/>
        </w:rPr>
      </w:pPr>
      <w:r w:rsidRPr="00462E06">
        <w:rPr>
          <w:rFonts w:cs="Times New Roman"/>
        </w:rPr>
        <w:t>由于数据库</w:t>
      </w:r>
      <w:r w:rsidR="00586719" w:rsidRPr="00462E06">
        <w:rPr>
          <w:rFonts w:cs="Times New Roman"/>
        </w:rPr>
        <w:t>内存在于本研究中不相关的数据，例如驾驶状态、驾龄、其他路口类型等等</w:t>
      </w:r>
      <w:r w:rsidR="006B6B88" w:rsidRPr="00462E06">
        <w:rPr>
          <w:rFonts w:cs="Times New Roman"/>
        </w:rPr>
        <w:t>，因此需要自行编程</w:t>
      </w:r>
      <w:r w:rsidR="0078419A" w:rsidRPr="00462E06">
        <w:rPr>
          <w:rFonts w:cs="Times New Roman"/>
        </w:rPr>
        <w:t>提取</w:t>
      </w:r>
      <w:r w:rsidR="00586719" w:rsidRPr="00462E06">
        <w:rPr>
          <w:rFonts w:cs="Times New Roman"/>
        </w:rPr>
        <w:t>出本研究中</w:t>
      </w:r>
      <w:r w:rsidR="0078419A" w:rsidRPr="00462E06">
        <w:rPr>
          <w:rFonts w:cs="Times New Roman"/>
        </w:rPr>
        <w:t>所需数据。</w:t>
      </w:r>
    </w:p>
    <w:p w14:paraId="4B6121FC" w14:textId="7DB45952" w:rsidR="00586719" w:rsidRPr="00462E06" w:rsidRDefault="00586719" w:rsidP="00D1533B">
      <w:pPr>
        <w:ind w:firstLine="480"/>
        <w:rPr>
          <w:rFonts w:cs="Times New Roman"/>
        </w:rPr>
      </w:pPr>
      <w:r w:rsidRPr="00462E06">
        <w:rPr>
          <w:rFonts w:cs="Times New Roman"/>
        </w:rPr>
        <w:t>本研究中涉及信号灯状态、驾驶员驾驶意图以及</w:t>
      </w:r>
      <w:r w:rsidR="000E20E7">
        <w:rPr>
          <w:rFonts w:cs="Times New Roman"/>
        </w:rPr>
        <w:t>注视特性</w:t>
      </w:r>
      <w:r w:rsidRPr="00462E06">
        <w:rPr>
          <w:rFonts w:cs="Times New Roman"/>
        </w:rPr>
        <w:t>（注视时长、注视频次和转移概率）。</w:t>
      </w:r>
    </w:p>
    <w:p w14:paraId="6861907E" w14:textId="77777777" w:rsidR="00523D6C" w:rsidRPr="00462E06" w:rsidRDefault="00EA05BF" w:rsidP="00D1533B">
      <w:pPr>
        <w:ind w:firstLine="480"/>
        <w:rPr>
          <w:rFonts w:cs="Times New Roman"/>
        </w:rPr>
      </w:pPr>
      <w:r w:rsidRPr="00462E06">
        <w:rPr>
          <w:rFonts w:cs="Times New Roman"/>
        </w:rPr>
        <w:t>提取后数据</w:t>
      </w:r>
      <w:r w:rsidR="00586719" w:rsidRPr="00462E06">
        <w:rPr>
          <w:rFonts w:cs="Times New Roman"/>
        </w:rPr>
        <w:t>总览</w:t>
      </w:r>
      <w:r w:rsidRPr="00462E06">
        <w:rPr>
          <w:rFonts w:cs="Times New Roman"/>
        </w:rPr>
        <w:t>如</w:t>
      </w:r>
      <w:r w:rsidRPr="00462E06">
        <w:rPr>
          <w:rFonts w:cs="Times New Roman"/>
        </w:rPr>
        <w:fldChar w:fldCharType="begin"/>
      </w:r>
      <w:r w:rsidRPr="00462E06">
        <w:rPr>
          <w:rFonts w:cs="Times New Roman"/>
        </w:rPr>
        <w:instrText xml:space="preserve"> REF _Ref512113850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表</w:t>
      </w:r>
      <w:r w:rsidR="00AC64B7" w:rsidRPr="00462E06">
        <w:rPr>
          <w:rFonts w:cs="Times New Roman"/>
        </w:rPr>
        <w:t>3-1</w:t>
      </w:r>
      <w:r w:rsidRPr="00462E06">
        <w:rPr>
          <w:rFonts w:cs="Times New Roman"/>
        </w:rPr>
        <w:fldChar w:fldCharType="end"/>
      </w:r>
      <w:r w:rsidR="00B94A91" w:rsidRPr="00462E06">
        <w:rPr>
          <w:rFonts w:cs="Times New Roman"/>
        </w:rPr>
        <w:t>所示。</w:t>
      </w:r>
    </w:p>
    <w:p w14:paraId="01F12AB6" w14:textId="77777777" w:rsidR="001A0130" w:rsidRPr="00462E06" w:rsidRDefault="001A0130" w:rsidP="00287FC2">
      <w:pPr>
        <w:pStyle w:val="af1"/>
        <w:numPr>
          <w:ilvl w:val="0"/>
          <w:numId w:val="10"/>
        </w:numPr>
        <w:spacing w:beforeLines="100" w:before="326" w:afterLines="50" w:after="163"/>
        <w:rPr>
          <w:rFonts w:cs="Times New Roman"/>
        </w:rPr>
      </w:pPr>
      <w:bookmarkStart w:id="35" w:name="_Ref512113850"/>
      <w:r w:rsidRPr="00462E06">
        <w:rPr>
          <w:rFonts w:cs="Times New Roman"/>
        </w:rPr>
        <w:t>红</w:t>
      </w:r>
      <w:r w:rsidRPr="00462E06">
        <w:rPr>
          <w:rStyle w:val="Char"/>
        </w:rPr>
        <w:t>绿灯数据</w:t>
      </w:r>
      <w:bookmarkEnd w:id="35"/>
      <w:r w:rsidR="00AC67DA" w:rsidRPr="00462E06">
        <w:rPr>
          <w:rStyle w:val="Char"/>
        </w:rPr>
        <w:t>样本量</w:t>
      </w:r>
    </w:p>
    <w:tbl>
      <w:tblPr>
        <w:tblW w:w="5000" w:type="pct"/>
        <w:tblLook w:val="04A0" w:firstRow="1" w:lastRow="0" w:firstColumn="1" w:lastColumn="0" w:noHBand="0" w:noVBand="1"/>
      </w:tblPr>
      <w:tblGrid>
        <w:gridCol w:w="3095"/>
        <w:gridCol w:w="3095"/>
        <w:gridCol w:w="3096"/>
      </w:tblGrid>
      <w:tr w:rsidR="0001589F" w:rsidRPr="00462E06"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CE4BF5" w:rsidRPr="00462E06" w14:paraId="57D206A2" w14:textId="77777777" w:rsidTr="00241C53">
        <w:trPr>
          <w:trHeight w:val="374"/>
        </w:trPr>
        <w:tc>
          <w:tcPr>
            <w:tcW w:w="1666" w:type="pct"/>
            <w:tcBorders>
              <w:top w:val="nil"/>
              <w:left w:val="nil"/>
              <w:bottom w:val="nil"/>
              <w:right w:val="nil"/>
            </w:tcBorders>
          </w:tcPr>
          <w:p w14:paraId="0BF8740A" w14:textId="7EC5AE42"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26</w:t>
            </w:r>
          </w:p>
        </w:tc>
      </w:tr>
      <w:tr w:rsidR="00CE4BF5" w:rsidRPr="00462E06" w14:paraId="050FACA3" w14:textId="77777777" w:rsidTr="00241C53">
        <w:trPr>
          <w:trHeight w:val="374"/>
        </w:trPr>
        <w:tc>
          <w:tcPr>
            <w:tcW w:w="1666" w:type="pct"/>
            <w:tcBorders>
              <w:top w:val="nil"/>
              <w:left w:val="nil"/>
              <w:bottom w:val="nil"/>
              <w:right w:val="nil"/>
            </w:tcBorders>
          </w:tcPr>
          <w:p w14:paraId="2F55489F" w14:textId="277DE847"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54</w:t>
            </w:r>
          </w:p>
        </w:tc>
      </w:tr>
      <w:tr w:rsidR="00CE4BF5" w:rsidRPr="00462E06" w14:paraId="00C28A28" w14:textId="77777777" w:rsidTr="00241C53">
        <w:trPr>
          <w:trHeight w:val="374"/>
        </w:trPr>
        <w:tc>
          <w:tcPr>
            <w:tcW w:w="1666" w:type="pct"/>
            <w:tcBorders>
              <w:top w:val="nil"/>
              <w:left w:val="nil"/>
              <w:bottom w:val="nil"/>
              <w:right w:val="nil"/>
            </w:tcBorders>
          </w:tcPr>
          <w:p w14:paraId="455E9F50" w14:textId="117A4AA9"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16</w:t>
            </w:r>
          </w:p>
        </w:tc>
      </w:tr>
      <w:tr w:rsidR="00CE4BF5" w:rsidRPr="00462E06"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96</w:t>
            </w:r>
          </w:p>
        </w:tc>
      </w:tr>
    </w:tbl>
    <w:p w14:paraId="08125BF1" w14:textId="56645FD9" w:rsidR="00B00C41" w:rsidRPr="00462E06" w:rsidRDefault="00241C53" w:rsidP="004F0D0C">
      <w:pPr>
        <w:ind w:firstLine="480"/>
        <w:rPr>
          <w:rFonts w:cs="Times New Roman"/>
        </w:rPr>
      </w:pPr>
      <w:r w:rsidRPr="00462E06">
        <w:rPr>
          <w:rFonts w:cs="Times New Roman"/>
        </w:rPr>
        <w:t>在</w:t>
      </w:r>
      <w:r w:rsidR="008252FD" w:rsidRPr="00462E06">
        <w:rPr>
          <w:rFonts w:cs="Times New Roman"/>
        </w:rPr>
        <w:t>提取</w:t>
      </w:r>
      <w:r w:rsidR="00377992" w:rsidRPr="00462E06">
        <w:rPr>
          <w:rFonts w:cs="Times New Roman"/>
        </w:rPr>
        <w:t>数据</w:t>
      </w:r>
      <w:r w:rsidRPr="00462E06">
        <w:rPr>
          <w:rFonts w:cs="Times New Roman"/>
        </w:rPr>
        <w:t>后，</w:t>
      </w:r>
      <w:r w:rsidR="008252FD" w:rsidRPr="00462E06">
        <w:rPr>
          <w:rFonts w:cs="Times New Roman"/>
        </w:rPr>
        <w:t>需要</w:t>
      </w:r>
      <w:r w:rsidRPr="00462E06">
        <w:rPr>
          <w:rFonts w:cs="Times New Roman"/>
        </w:rPr>
        <w:t>对数据进行归一化</w:t>
      </w:r>
      <w:r w:rsidR="00610E5C">
        <w:rPr>
          <w:rFonts w:cs="Times New Roman" w:hint="eastAsia"/>
        </w:rPr>
        <w:t>处理</w:t>
      </w:r>
      <w:r w:rsidRPr="00462E06">
        <w:rPr>
          <w:rFonts w:cs="Times New Roman"/>
        </w:rPr>
        <w:t>，</w:t>
      </w:r>
      <w:r w:rsidR="00D50959" w:rsidRPr="00462E06">
        <w:rPr>
          <w:rFonts w:cs="Times New Roman"/>
        </w:rPr>
        <w:t>使</w:t>
      </w:r>
      <w:r w:rsidR="004F0D0C" w:rsidRPr="00462E06">
        <w:rPr>
          <w:rFonts w:cs="Times New Roman"/>
        </w:rPr>
        <w:t>各</w:t>
      </w:r>
      <w:r w:rsidR="009757FB" w:rsidRPr="00462E06">
        <w:rPr>
          <w:rFonts w:cs="Times New Roman"/>
        </w:rPr>
        <w:t>特征</w:t>
      </w:r>
      <w:r w:rsidR="004F0D0C" w:rsidRPr="00462E06">
        <w:rPr>
          <w:rFonts w:cs="Times New Roman"/>
        </w:rPr>
        <w:t>处于同一数量级，</w:t>
      </w:r>
      <w:r w:rsidR="00E13362">
        <w:rPr>
          <w:rFonts w:cs="Times New Roman" w:hint="eastAsia"/>
        </w:rPr>
        <w:t>从而</w:t>
      </w:r>
      <w:r w:rsidR="004F0D0C" w:rsidRPr="00462E06">
        <w:rPr>
          <w:rFonts w:cs="Times New Roman"/>
        </w:rPr>
        <w:t>消除</w:t>
      </w:r>
      <w:r w:rsidR="009757FB" w:rsidRPr="00462E06">
        <w:rPr>
          <w:rFonts w:cs="Times New Roman"/>
        </w:rPr>
        <w:t>特征</w:t>
      </w:r>
      <w:r w:rsidR="004F0D0C" w:rsidRPr="00462E06">
        <w:rPr>
          <w:rFonts w:cs="Times New Roman"/>
        </w:rPr>
        <w:t>之间的量纲影响</w:t>
      </w:r>
      <w:r w:rsidR="005A6833">
        <w:rPr>
          <w:rFonts w:cs="Times New Roman" w:hint="eastAsia"/>
        </w:rPr>
        <w:t>，</w:t>
      </w:r>
      <w:r w:rsidR="0010409D">
        <w:rPr>
          <w:rFonts w:cs="Times New Roman" w:hint="eastAsia"/>
        </w:rPr>
        <w:t>有利于模型的训练</w:t>
      </w:r>
      <w:r w:rsidR="004F0D0C" w:rsidRPr="00462E06">
        <w:rPr>
          <w:rFonts w:cs="Times New Roman"/>
        </w:rPr>
        <w:t>。</w:t>
      </w:r>
    </w:p>
    <w:p w14:paraId="435DD2C4" w14:textId="77777777" w:rsidR="00241C53" w:rsidRPr="00462E06" w:rsidRDefault="00241C53" w:rsidP="0078419A">
      <w:pPr>
        <w:ind w:firstLineChars="0" w:firstLine="0"/>
        <w:rPr>
          <w:rFonts w:cs="Times New Roman"/>
        </w:rPr>
      </w:pPr>
    </w:p>
    <w:p w14:paraId="016B751C" w14:textId="77777777" w:rsidR="002203B8" w:rsidRPr="00462E06" w:rsidRDefault="004B2F32" w:rsidP="004D03C8">
      <w:pPr>
        <w:pStyle w:val="1"/>
        <w:spacing w:before="163"/>
        <w:rPr>
          <w:rFonts w:cs="Times New Roman"/>
        </w:rPr>
      </w:pPr>
      <w:bookmarkStart w:id="36" w:name="_Toc512758333"/>
      <w:bookmarkStart w:id="37" w:name="_Ref512848999"/>
      <w:bookmarkStart w:id="38" w:name="_Ref512851098"/>
      <w:r w:rsidRPr="00462E06">
        <w:rPr>
          <w:rFonts w:cs="Times New Roman"/>
        </w:rPr>
        <w:t>特征选择</w:t>
      </w:r>
      <w:bookmarkEnd w:id="36"/>
      <w:bookmarkEnd w:id="37"/>
      <w:bookmarkEnd w:id="38"/>
    </w:p>
    <w:p w14:paraId="127866BA" w14:textId="77777777" w:rsidR="007A44C0" w:rsidRPr="00462E06" w:rsidRDefault="007A44C0" w:rsidP="007A44C0">
      <w:pPr>
        <w:ind w:firstLine="480"/>
        <w:rPr>
          <w:rFonts w:cs="Times New Roman"/>
        </w:rPr>
      </w:pPr>
      <w:r w:rsidRPr="00462E06">
        <w:rPr>
          <w:rFonts w:cs="Times New Roman"/>
        </w:rPr>
        <w:t>本次研究的数据特征包含</w:t>
      </w:r>
      <w:r w:rsidRPr="00462E06">
        <w:rPr>
          <w:rFonts w:cs="Times New Roman"/>
        </w:rPr>
        <w:t>13</w:t>
      </w:r>
      <w:r w:rsidRPr="00462E06">
        <w:rPr>
          <w:rFonts w:cs="Times New Roman"/>
        </w:rPr>
        <w:t>个区域的注视频次</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个区域的注视时长</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个区域分别的转移概率</w:t>
      </w:r>
      <w:r w:rsidR="009757FB" w:rsidRPr="00462E06">
        <w:rPr>
          <w:rFonts w:cs="Times New Roman"/>
        </w:rPr>
        <w:t>特征</w:t>
      </w:r>
      <w:r w:rsidRPr="00462E06">
        <w:rPr>
          <w:rFonts w:cs="Times New Roman"/>
        </w:rPr>
        <w:t>（</w:t>
      </w:r>
      <w:r w:rsidRPr="00462E06">
        <w:rPr>
          <w:rFonts w:cs="Times New Roman"/>
        </w:rPr>
        <w:t>169</w:t>
      </w:r>
      <w:r w:rsidRPr="00462E06">
        <w:rPr>
          <w:rFonts w:cs="Times New Roman"/>
        </w:rPr>
        <w:t>个），共计</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。这</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中，有很大一部分</w:t>
      </w:r>
      <w:r w:rsidR="009757FB" w:rsidRPr="00462E06">
        <w:rPr>
          <w:rFonts w:cs="Times New Roman"/>
        </w:rPr>
        <w:t>特征</w:t>
      </w:r>
      <w:r w:rsidRPr="00462E06">
        <w:rPr>
          <w:rFonts w:cs="Times New Roman"/>
        </w:rPr>
        <w:t>和本次研究的相关性很低，例如从</w:t>
      </w:r>
      <w:r w:rsidRPr="00462E06">
        <w:rPr>
          <w:rFonts w:cs="Times New Roman"/>
        </w:rPr>
        <w:t>1</w:t>
      </w:r>
      <w:r w:rsidRPr="00462E06">
        <w:rPr>
          <w:rFonts w:cs="Times New Roman"/>
        </w:rPr>
        <w:t>前方道路到</w:t>
      </w:r>
      <w:r w:rsidRPr="00462E06">
        <w:rPr>
          <w:rFonts w:cs="Times New Roman"/>
        </w:rPr>
        <w:t>1</w:t>
      </w:r>
      <w:r w:rsidRPr="00462E06">
        <w:rPr>
          <w:rFonts w:cs="Times New Roman"/>
        </w:rPr>
        <w:t>前方道路的转移概率，其理论值和实际值应该均为</w:t>
      </w:r>
      <w:r w:rsidRPr="00462E06">
        <w:rPr>
          <w:rFonts w:cs="Times New Roman"/>
        </w:rPr>
        <w:t>0</w:t>
      </w:r>
      <w:r w:rsidRPr="00462E06">
        <w:rPr>
          <w:rFonts w:cs="Times New Roman"/>
        </w:rPr>
        <w:t>，对实验的研究并无帮助，这一类</w:t>
      </w:r>
      <w:r w:rsidR="009757FB" w:rsidRPr="00462E06">
        <w:rPr>
          <w:rFonts w:cs="Times New Roman"/>
        </w:rPr>
        <w:t>特征</w:t>
      </w:r>
      <w:r w:rsidRPr="00462E06">
        <w:rPr>
          <w:rFonts w:cs="Times New Roman"/>
        </w:rPr>
        <w:t>显然没有用处</w:t>
      </w:r>
      <w:r w:rsidR="00E17E89" w:rsidRPr="00462E06">
        <w:rPr>
          <w:rFonts w:cs="Times New Roman"/>
        </w:rPr>
        <w:t>。同时，特征选择可以减少数据的维度，能有效提高训练模型的速度，</w:t>
      </w:r>
      <w:r w:rsidR="00BF0A61" w:rsidRPr="00462E06">
        <w:rPr>
          <w:rFonts w:cs="Times New Roman"/>
        </w:rPr>
        <w:t>因此需要进行特征选择。</w:t>
      </w:r>
    </w:p>
    <w:p w14:paraId="30099FDA" w14:textId="77777777" w:rsidR="003D224B" w:rsidRPr="00462E06" w:rsidRDefault="003D224B" w:rsidP="007A44C0">
      <w:pPr>
        <w:ind w:firstLine="480"/>
        <w:rPr>
          <w:rFonts w:cs="Times New Roman"/>
        </w:rPr>
      </w:pPr>
      <w:r w:rsidRPr="00462E06">
        <w:rPr>
          <w:rFonts w:cs="Times New Roman"/>
        </w:rPr>
        <w:lastRenderedPageBreak/>
        <w:t>本研究中</w:t>
      </w:r>
      <w:r w:rsidR="005553A6" w:rsidRPr="00462E06">
        <w:rPr>
          <w:rFonts w:cs="Times New Roman"/>
        </w:rPr>
        <w:t>首先</w:t>
      </w:r>
      <w:r w:rsidR="00F834C5" w:rsidRPr="00462E06">
        <w:rPr>
          <w:rFonts w:cs="Times New Roman"/>
        </w:rPr>
        <w:t>采用</w:t>
      </w:r>
      <w:r w:rsidRPr="00462E06">
        <w:rPr>
          <w:rFonts w:cs="Times New Roman"/>
        </w:rPr>
        <w:t>FEAST</w:t>
      </w:r>
      <w:r w:rsidRPr="00462E06">
        <w:rPr>
          <w:rFonts w:cs="Times New Roman"/>
        </w:rPr>
        <w:t>算法</w:t>
      </w:r>
      <w:r w:rsidR="00D7697C" w:rsidRPr="00462E06">
        <w:rPr>
          <w:rFonts w:cs="Times New Roman"/>
        </w:rPr>
        <w:t>得到优选</w:t>
      </w:r>
      <w:r w:rsidR="009757FB" w:rsidRPr="00462E06">
        <w:rPr>
          <w:rFonts w:cs="Times New Roman"/>
        </w:rPr>
        <w:t>特征</w:t>
      </w:r>
      <w:r w:rsidR="00D7697C" w:rsidRPr="00462E06">
        <w:rPr>
          <w:rFonts w:cs="Times New Roman"/>
        </w:rPr>
        <w:t>参考排序</w:t>
      </w:r>
      <w:r w:rsidRPr="00462E06">
        <w:rPr>
          <w:rFonts w:cs="Times New Roman"/>
        </w:rPr>
        <w:t>，然后进行显著性检验，对</w:t>
      </w:r>
      <w:r w:rsidR="00D7697C" w:rsidRPr="00462E06">
        <w:rPr>
          <w:rFonts w:cs="Times New Roman"/>
        </w:rPr>
        <w:t>特征选择</w:t>
      </w:r>
      <w:r w:rsidR="005553A6" w:rsidRPr="00462E06">
        <w:rPr>
          <w:rFonts w:cs="Times New Roman"/>
        </w:rPr>
        <w:t>结果进行优化。</w:t>
      </w:r>
    </w:p>
    <w:p w14:paraId="7C462899" w14:textId="77777777" w:rsidR="00BA675C" w:rsidRPr="00462E06" w:rsidRDefault="00550AB6" w:rsidP="00737A69">
      <w:pPr>
        <w:pStyle w:val="2"/>
        <w:spacing w:before="163"/>
      </w:pPr>
      <w:bookmarkStart w:id="39" w:name="_Toc512758334"/>
      <w:r w:rsidRPr="00462E06">
        <w:t>FEAST</w:t>
      </w:r>
      <w:r w:rsidR="00550B5C" w:rsidRPr="00462E06">
        <w:t>算法</w:t>
      </w:r>
      <w:r w:rsidR="00A26AFE" w:rsidRPr="00462E06">
        <w:t>简介</w:t>
      </w:r>
      <w:bookmarkEnd w:id="39"/>
    </w:p>
    <w:p w14:paraId="2A907932" w14:textId="77777777" w:rsidR="00964BD2" w:rsidRPr="00462E06" w:rsidRDefault="00964BD2" w:rsidP="00964BD2">
      <w:pPr>
        <w:ind w:firstLine="480"/>
        <w:rPr>
          <w:rFonts w:cs="Times New Roman"/>
        </w:rPr>
      </w:pPr>
      <w:r w:rsidRPr="00462E06">
        <w:rPr>
          <w:rFonts w:cs="Times New Roman"/>
        </w:rPr>
        <w:t>对</w:t>
      </w:r>
      <w:r w:rsidR="009757FB" w:rsidRPr="00462E06">
        <w:rPr>
          <w:rFonts w:cs="Times New Roman"/>
        </w:rPr>
        <w:t>特征</w:t>
      </w:r>
      <w:r w:rsidRPr="00462E06">
        <w:rPr>
          <w:rFonts w:cs="Times New Roman"/>
        </w:rPr>
        <w:t>的筛选有相应的算法，本次研究选用的算法为</w:t>
      </w:r>
      <w:r w:rsidRPr="00462E06">
        <w:rPr>
          <w:rFonts w:cs="Times New Roman"/>
        </w:rPr>
        <w:t>FEAST</w:t>
      </w:r>
      <w:r w:rsidRPr="00462E06">
        <w:rPr>
          <w:rFonts w:cs="Times New Roman"/>
        </w:rPr>
        <w:t>（</w:t>
      </w:r>
      <w:r w:rsidRPr="00462E06">
        <w:rPr>
          <w:rFonts w:cs="Times New Roman"/>
        </w:rPr>
        <w:t xml:space="preserve">a FEAture Selection Toolbox for C and </w:t>
      </w:r>
      <w:r w:rsidR="00AC67DA" w:rsidRPr="00462E06">
        <w:rPr>
          <w:rFonts w:cs="Times New Roman"/>
        </w:rPr>
        <w:t>MATLAB</w:t>
      </w:r>
      <w:r w:rsidRPr="00462E06">
        <w:rPr>
          <w:rFonts w:cs="Times New Roman"/>
        </w:rPr>
        <w:t>）算法。</w:t>
      </w:r>
      <w:r w:rsidRPr="00462E06">
        <w:rPr>
          <w:rFonts w:cs="Times New Roman"/>
        </w:rPr>
        <w:t>FEAST</w:t>
      </w:r>
      <w:r w:rsidRPr="00462E06">
        <w:rPr>
          <w:rFonts w:cs="Times New Roman"/>
        </w:rPr>
        <w:t>提供了</w:t>
      </w:r>
      <w:r w:rsidR="009D3025" w:rsidRPr="00462E06">
        <w:rPr>
          <w:rFonts w:cs="Times New Roman"/>
        </w:rPr>
        <w:t>基于互信息的</w:t>
      </w:r>
      <w:r w:rsidR="009757FB" w:rsidRPr="00462E06">
        <w:rPr>
          <w:rFonts w:cs="Times New Roman"/>
        </w:rPr>
        <w:t>特征</w:t>
      </w:r>
      <w:r w:rsidR="009D3025" w:rsidRPr="00462E06">
        <w:rPr>
          <w:rFonts w:cs="Times New Roman"/>
        </w:rPr>
        <w:t>优选算法（</w:t>
      </w:r>
      <w:r w:rsidR="009D3025" w:rsidRPr="00462E06">
        <w:rPr>
          <w:rFonts w:cs="Times New Roman"/>
        </w:rPr>
        <w:t>Joint Mutual Information</w:t>
      </w:r>
      <w:r w:rsidR="009D3025" w:rsidRPr="00462E06">
        <w:rPr>
          <w:rFonts w:cs="Times New Roman"/>
        </w:rPr>
        <w:t>，</w:t>
      </w:r>
      <w:r w:rsidR="009D3025" w:rsidRPr="00462E06">
        <w:rPr>
          <w:rFonts w:cs="Times New Roman"/>
        </w:rPr>
        <w:t>JMI</w:t>
      </w:r>
      <w:r w:rsidR="009D3025" w:rsidRPr="00462E06">
        <w:rPr>
          <w:rFonts w:cs="Times New Roman"/>
        </w:rPr>
        <w:t>）</w:t>
      </w:r>
      <w:r w:rsidRPr="00462E06">
        <w:rPr>
          <w:rFonts w:cs="Times New Roman"/>
        </w:rPr>
        <w:t>的实现，它以离散化的数据为输入，返回所选出的特征的序号</w:t>
      </w:r>
      <w:r w:rsidR="006275F9" w:rsidRPr="00462E06">
        <w:rPr>
          <w:rFonts w:cs="Times New Roman"/>
          <w:vertAlign w:val="superscript"/>
        </w:rPr>
        <w:fldChar w:fldCharType="begin"/>
      </w:r>
      <w:r w:rsidR="006275F9" w:rsidRPr="00462E06">
        <w:rPr>
          <w:rFonts w:cs="Times New Roman"/>
          <w:vertAlign w:val="superscript"/>
        </w:rPr>
        <w:instrText xml:space="preserve"> REF _Ref512434312 \r \h </w:instrText>
      </w:r>
      <w:r w:rsidR="00A91B92" w:rsidRPr="00462E06">
        <w:rPr>
          <w:rFonts w:cs="Times New Roman"/>
          <w:vertAlign w:val="superscript"/>
        </w:rPr>
        <w:instrText xml:space="preserve"> \* MERGEFORMAT </w:instrText>
      </w:r>
      <w:r w:rsidR="006275F9" w:rsidRPr="00462E06">
        <w:rPr>
          <w:rFonts w:cs="Times New Roman"/>
          <w:vertAlign w:val="superscript"/>
        </w:rPr>
      </w:r>
      <w:r w:rsidR="006275F9" w:rsidRPr="00462E06">
        <w:rPr>
          <w:rFonts w:cs="Times New Roman"/>
          <w:vertAlign w:val="superscript"/>
        </w:rPr>
        <w:fldChar w:fldCharType="separate"/>
      </w:r>
      <w:r w:rsidR="00AC64B7" w:rsidRPr="00462E06">
        <w:rPr>
          <w:rFonts w:cs="Times New Roman"/>
          <w:vertAlign w:val="superscript"/>
        </w:rPr>
        <w:t>[16]</w:t>
      </w:r>
      <w:r w:rsidR="006275F9" w:rsidRPr="00462E06">
        <w:rPr>
          <w:rFonts w:cs="Times New Roman"/>
          <w:vertAlign w:val="superscript"/>
        </w:rPr>
        <w:fldChar w:fldCharType="end"/>
      </w:r>
      <w:r w:rsidRPr="00462E06">
        <w:rPr>
          <w:rFonts w:cs="Times New Roman"/>
        </w:rPr>
        <w:t>。</w:t>
      </w:r>
    </w:p>
    <w:p w14:paraId="03863BEC" w14:textId="65B388C6" w:rsidR="00B94FEA" w:rsidRPr="00462E06" w:rsidRDefault="006A6D48" w:rsidP="00B94FEA">
      <w:pPr>
        <w:ind w:firstLine="480"/>
        <w:rPr>
          <w:rFonts w:cs="Times New Roman"/>
        </w:rPr>
      </w:pPr>
      <w:r w:rsidRPr="00462E06">
        <w:rPr>
          <w:rFonts w:cs="Times New Roman"/>
        </w:rPr>
        <w:t>该</w:t>
      </w:r>
      <w:r w:rsidR="000870B8" w:rsidRPr="00462E06">
        <w:rPr>
          <w:rFonts w:cs="Times New Roman"/>
        </w:rPr>
        <w:t>算法</w:t>
      </w:r>
      <w:r w:rsidRPr="00462E06">
        <w:rPr>
          <w:rFonts w:cs="Times New Roman"/>
        </w:rPr>
        <w:t>综合考虑了候选</w:t>
      </w:r>
      <w:r w:rsidR="009757FB" w:rsidRPr="00462E06">
        <w:rPr>
          <w:rFonts w:cs="Times New Roman"/>
        </w:rPr>
        <w:t>特征</w:t>
      </w:r>
      <w:r w:rsidRPr="00462E06">
        <w:rPr>
          <w:rFonts w:cs="Times New Roman"/>
        </w:rPr>
        <w:t>之间的相关性</w:t>
      </w:r>
      <w:r w:rsidR="000870B8" w:rsidRPr="00462E06">
        <w:rPr>
          <w:rFonts w:cs="Times New Roman"/>
        </w:rPr>
        <w:t>、</w:t>
      </w:r>
      <w:r w:rsidRPr="00462E06">
        <w:rPr>
          <w:rFonts w:cs="Times New Roman"/>
        </w:rPr>
        <w:t>冗余度</w:t>
      </w:r>
      <w:r w:rsidR="000870B8" w:rsidRPr="00462E06">
        <w:rPr>
          <w:rFonts w:cs="Times New Roman"/>
        </w:rPr>
        <w:t>以及</w:t>
      </w:r>
      <w:r w:rsidRPr="00462E06">
        <w:rPr>
          <w:rFonts w:cs="Times New Roman"/>
        </w:rPr>
        <w:t>互补性</w:t>
      </w:r>
      <w:r w:rsidR="000870B8" w:rsidRPr="00462E06">
        <w:rPr>
          <w:rFonts w:cs="Times New Roman"/>
        </w:rPr>
        <w:t>，</w:t>
      </w:r>
      <w:r w:rsidRPr="00462E06">
        <w:rPr>
          <w:rFonts w:cs="Times New Roman"/>
        </w:rPr>
        <w:t>可</w:t>
      </w:r>
      <w:r w:rsidR="00B83053">
        <w:rPr>
          <w:rFonts w:cs="Times New Roman" w:hint="eastAsia"/>
        </w:rPr>
        <w:t>以</w:t>
      </w:r>
      <w:r w:rsidRPr="00462E06">
        <w:rPr>
          <w:rFonts w:cs="Times New Roman"/>
        </w:rPr>
        <w:t>更优</w:t>
      </w:r>
      <w:r w:rsidR="004C13E0">
        <w:rPr>
          <w:rFonts w:cs="Times New Roman" w:hint="eastAsia"/>
        </w:rPr>
        <w:t>地</w:t>
      </w:r>
      <w:r w:rsidRPr="00462E06">
        <w:rPr>
          <w:rFonts w:cs="Times New Roman"/>
        </w:rPr>
        <w:t>表达不同分类之间的特性差异，</w:t>
      </w:r>
      <w:r w:rsidR="00F8286B">
        <w:rPr>
          <w:rFonts w:cs="Times New Roman" w:hint="eastAsia"/>
        </w:rPr>
        <w:t>从而</w:t>
      </w:r>
      <w:r w:rsidR="00987806">
        <w:rPr>
          <w:rFonts w:cs="Times New Roman" w:hint="eastAsia"/>
        </w:rPr>
        <w:t>有效</w:t>
      </w:r>
      <w:r w:rsidRPr="00462E06">
        <w:rPr>
          <w:rFonts w:cs="Times New Roman"/>
        </w:rPr>
        <w:t>提高分类精度</w:t>
      </w:r>
      <w:r w:rsidR="00B94FEA" w:rsidRPr="00462E06">
        <w:rPr>
          <w:rFonts w:cs="Times New Roman"/>
        </w:rPr>
        <w:t>。</w:t>
      </w:r>
    </w:p>
    <w:p w14:paraId="4FB58E85" w14:textId="77777777" w:rsidR="00361C47" w:rsidRPr="00462E06" w:rsidRDefault="00B26C40" w:rsidP="00550AB6">
      <w:pPr>
        <w:pStyle w:val="2"/>
        <w:spacing w:before="163"/>
      </w:pPr>
      <w:bookmarkStart w:id="40" w:name="_Toc512758335"/>
      <w:r w:rsidRPr="00462E06">
        <w:t>显著性</w:t>
      </w:r>
      <w:r w:rsidR="00B55565" w:rsidRPr="00462E06">
        <w:t>检验</w:t>
      </w:r>
      <w:r w:rsidR="00A26AFE" w:rsidRPr="00462E06">
        <w:t>简介</w:t>
      </w:r>
      <w:bookmarkEnd w:id="40"/>
    </w:p>
    <w:p w14:paraId="03297098" w14:textId="45226042" w:rsidR="00316CB3" w:rsidRPr="00462E06" w:rsidRDefault="00316CB3" w:rsidP="00316CB3">
      <w:pPr>
        <w:ind w:firstLine="480"/>
        <w:rPr>
          <w:rFonts w:cs="Times New Roman"/>
        </w:rPr>
      </w:pPr>
      <w:r w:rsidRPr="00462E06">
        <w:rPr>
          <w:rFonts w:cs="Times New Roman"/>
        </w:rPr>
        <w:t>显著性检验（</w:t>
      </w:r>
      <w:r w:rsidRPr="00462E06">
        <w:rPr>
          <w:rFonts w:cs="Times New Roman"/>
        </w:rPr>
        <w:t>significance test</w:t>
      </w:r>
      <w:r w:rsidRPr="00462E06">
        <w:rPr>
          <w:rFonts w:cs="Times New Roman"/>
        </w:rPr>
        <w:t>）</w:t>
      </w:r>
      <w:r w:rsidR="00EB41ED">
        <w:rPr>
          <w:rFonts w:cs="Times New Roman" w:hint="eastAsia"/>
        </w:rPr>
        <w:t>是</w:t>
      </w:r>
      <w:r w:rsidR="001E34A7" w:rsidRPr="00462E06">
        <w:rPr>
          <w:rFonts w:cs="Times New Roman"/>
        </w:rPr>
        <w:t>一种根据样本数据信息</w:t>
      </w:r>
      <w:r w:rsidR="00A17F69" w:rsidRPr="00462E06">
        <w:rPr>
          <w:rFonts w:cs="Times New Roman"/>
        </w:rPr>
        <w:t>判断</w:t>
      </w:r>
      <w:r w:rsidR="00276F16" w:rsidRPr="00462E06">
        <w:rPr>
          <w:rFonts w:cs="Times New Roman"/>
        </w:rPr>
        <w:t>样本总体的真实情况与假设是否存在显著性差异</w:t>
      </w:r>
      <w:r w:rsidR="00A17F69" w:rsidRPr="00462E06">
        <w:rPr>
          <w:rFonts w:cs="Times New Roman"/>
        </w:rPr>
        <w:t>的统计学方</w:t>
      </w:r>
      <w:r w:rsidR="008242DE" w:rsidRPr="00462E06">
        <w:rPr>
          <w:rFonts w:cs="Times New Roman"/>
        </w:rPr>
        <w:t>法</w:t>
      </w:r>
      <w:r w:rsidR="00A17F69" w:rsidRPr="00462E06">
        <w:rPr>
          <w:rFonts w:cs="Times New Roman"/>
        </w:rPr>
        <w:t>，</w:t>
      </w:r>
      <w:r w:rsidRPr="00462E06">
        <w:rPr>
          <w:rFonts w:cs="Times New Roman"/>
        </w:rPr>
        <w:t>可用于判断</w:t>
      </w:r>
      <w:r w:rsidR="00072792" w:rsidRPr="00462E06">
        <w:rPr>
          <w:rFonts w:cs="Times New Roman"/>
        </w:rPr>
        <w:t>特征的显著性</w:t>
      </w:r>
      <w:r w:rsidR="000C2F3C">
        <w:rPr>
          <w:rFonts w:cs="Times New Roman" w:hint="eastAsia"/>
        </w:rPr>
        <w:t>好坏</w:t>
      </w:r>
      <w:r w:rsidR="00072792" w:rsidRPr="00462E06">
        <w:rPr>
          <w:rFonts w:cs="Times New Roman"/>
        </w:rPr>
        <w:t>。</w:t>
      </w:r>
    </w:p>
    <w:p w14:paraId="67D11663" w14:textId="77777777" w:rsidR="00201307" w:rsidRPr="00462E06" w:rsidRDefault="00316CB3" w:rsidP="00216A82">
      <w:pPr>
        <w:ind w:firstLine="480"/>
        <w:rPr>
          <w:rFonts w:cs="Times New Roman"/>
        </w:rPr>
      </w:pPr>
      <w:r w:rsidRPr="00462E06">
        <w:rPr>
          <w:rFonts w:cs="Times New Roman"/>
        </w:rPr>
        <w:t>FEAST</w:t>
      </w:r>
      <w:r w:rsidRPr="00462E06">
        <w:rPr>
          <w:rFonts w:cs="Times New Roman"/>
        </w:rPr>
        <w:t>算法在输出优选</w:t>
      </w:r>
      <w:r w:rsidR="009757FB" w:rsidRPr="00462E06">
        <w:rPr>
          <w:rFonts w:cs="Times New Roman"/>
        </w:rPr>
        <w:t>特征</w:t>
      </w:r>
      <w:r w:rsidRPr="00462E06">
        <w:rPr>
          <w:rFonts w:cs="Times New Roman"/>
        </w:rPr>
        <w:t>时会提高一个参考排序，但由于</w:t>
      </w:r>
      <w:r w:rsidRPr="00462E06">
        <w:rPr>
          <w:rFonts w:cs="Times New Roman"/>
        </w:rPr>
        <w:t>FEAST</w:t>
      </w:r>
      <w:r w:rsidRPr="00462E06">
        <w:rPr>
          <w:rFonts w:cs="Times New Roman"/>
        </w:rPr>
        <w:t>算法存在缺陷，显著性</w:t>
      </w:r>
      <w:r w:rsidR="00351E98" w:rsidRPr="00462E06">
        <w:rPr>
          <w:rFonts w:cs="Times New Roman"/>
        </w:rPr>
        <w:t>差异小</w:t>
      </w:r>
      <w:r w:rsidRPr="00462E06">
        <w:rPr>
          <w:rFonts w:cs="Times New Roman"/>
        </w:rPr>
        <w:t>的特征在排序结果中可能会较靠前，会导致某些显著性</w:t>
      </w:r>
      <w:r w:rsidR="00351E98" w:rsidRPr="00462E06">
        <w:rPr>
          <w:rFonts w:cs="Times New Roman"/>
        </w:rPr>
        <w:t>差异大</w:t>
      </w:r>
      <w:r w:rsidRPr="00462E06">
        <w:rPr>
          <w:rFonts w:cs="Times New Roman"/>
        </w:rPr>
        <w:t>的特征排序靠后，从而错过这些更优的特征，因此采用显著性检验对特征选择结果进行优化。</w:t>
      </w:r>
    </w:p>
    <w:p w14:paraId="5B54C362" w14:textId="77777777" w:rsidR="00A72632" w:rsidRPr="00462E06" w:rsidRDefault="00216A82" w:rsidP="00B94FEA">
      <w:pPr>
        <w:ind w:firstLine="480"/>
        <w:rPr>
          <w:rFonts w:cs="Times New Roman"/>
        </w:rPr>
      </w:pPr>
      <w:r w:rsidRPr="00462E06">
        <w:rPr>
          <w:rFonts w:cs="Times New Roman"/>
        </w:rPr>
        <w:t>显著性检验时，首先假设某个特征与驾驶意图不相关，即假设该特征的显著性</w:t>
      </w:r>
      <w:r w:rsidR="00351E98" w:rsidRPr="00462E06">
        <w:rPr>
          <w:rFonts w:cs="Times New Roman"/>
        </w:rPr>
        <w:t>差异小</w:t>
      </w:r>
      <w:r w:rsidRPr="00462E06">
        <w:rPr>
          <w:rFonts w:cs="Times New Roman"/>
        </w:rPr>
        <w:t>。然后输出一个</w:t>
      </w:r>
      <w:r w:rsidRPr="00462E06">
        <w:rPr>
          <w:rFonts w:cs="Times New Roman"/>
        </w:rPr>
        <w:t>P</w:t>
      </w:r>
      <w:r w:rsidRPr="00462E06">
        <w:rPr>
          <w:rFonts w:cs="Times New Roman"/>
        </w:rPr>
        <w:t>值，</w:t>
      </w:r>
      <w:r w:rsidR="00755FDF" w:rsidRPr="00462E06">
        <w:rPr>
          <w:rFonts w:cs="Times New Roman"/>
        </w:rPr>
        <w:t>该</w:t>
      </w:r>
      <w:r w:rsidRPr="00462E06">
        <w:rPr>
          <w:rFonts w:cs="Times New Roman"/>
        </w:rPr>
        <w:t>P</w:t>
      </w:r>
      <w:r w:rsidR="00BC7B78" w:rsidRPr="00462E06">
        <w:rPr>
          <w:rFonts w:cs="Times New Roman"/>
        </w:rPr>
        <w:t>值</w:t>
      </w:r>
      <w:r w:rsidRPr="00462E06">
        <w:rPr>
          <w:rFonts w:cs="Times New Roman"/>
        </w:rPr>
        <w:t>代表了上述假设发生的概率</w:t>
      </w:r>
      <w:r w:rsidR="00A72632" w:rsidRPr="00462E06">
        <w:rPr>
          <w:rFonts w:cs="Times New Roman"/>
        </w:rPr>
        <w:t>。在统计学中，</w:t>
      </w:r>
      <w:r w:rsidRPr="00462E06">
        <w:rPr>
          <w:rFonts w:cs="Times New Roman"/>
        </w:rPr>
        <w:t>当</w:t>
      </w:r>
      <w:r w:rsidR="00A72632" w:rsidRPr="00462E06">
        <w:rPr>
          <w:rFonts w:cs="Times New Roman"/>
        </w:rPr>
        <w:t>P</w:t>
      </w:r>
      <w:r w:rsidR="00A72632" w:rsidRPr="00462E06">
        <w:rPr>
          <w:rFonts w:cs="Times New Roman"/>
        </w:rPr>
        <w:t>值小于</w:t>
      </w:r>
      <w:r w:rsidR="00A72632" w:rsidRPr="00462E06">
        <w:rPr>
          <w:rFonts w:cs="Times New Roman"/>
        </w:rPr>
        <w:t>0.05</w:t>
      </w:r>
      <w:r w:rsidR="00A72632" w:rsidRPr="00462E06">
        <w:rPr>
          <w:rFonts w:cs="Times New Roman"/>
        </w:rPr>
        <w:t>时，可认为上述假设为</w:t>
      </w:r>
      <w:r w:rsidR="00A17F69" w:rsidRPr="00462E06">
        <w:rPr>
          <w:rFonts w:cs="Times New Roman"/>
        </w:rPr>
        <w:t>不可能</w:t>
      </w:r>
      <w:r w:rsidR="00A72632" w:rsidRPr="00462E06">
        <w:rPr>
          <w:rFonts w:cs="Times New Roman"/>
        </w:rPr>
        <w:t>事件，即该假设不成立。由此可得，当</w:t>
      </w:r>
      <w:r w:rsidR="00A72632" w:rsidRPr="00462E06">
        <w:rPr>
          <w:rFonts w:cs="Times New Roman"/>
        </w:rPr>
        <w:t>P</w:t>
      </w:r>
      <w:r w:rsidR="00A72632" w:rsidRPr="00462E06">
        <w:rPr>
          <w:rFonts w:cs="Times New Roman"/>
        </w:rPr>
        <w:t>越值小，某个特征与驾驶意图</w:t>
      </w:r>
      <w:r w:rsidR="00A8335B" w:rsidRPr="00462E06">
        <w:rPr>
          <w:rFonts w:cs="Times New Roman"/>
        </w:rPr>
        <w:t>越</w:t>
      </w:r>
      <w:r w:rsidR="00A72632" w:rsidRPr="00462E06">
        <w:rPr>
          <w:rFonts w:cs="Times New Roman"/>
        </w:rPr>
        <w:t>相关，显著性</w:t>
      </w:r>
      <w:r w:rsidR="00B5014D" w:rsidRPr="00462E06">
        <w:rPr>
          <w:rFonts w:cs="Times New Roman"/>
        </w:rPr>
        <w:t>差异越大</w:t>
      </w:r>
      <w:r w:rsidR="00A72632" w:rsidRPr="00462E06">
        <w:rPr>
          <w:rFonts w:cs="Times New Roman"/>
        </w:rPr>
        <w:t>。</w:t>
      </w:r>
    </w:p>
    <w:p w14:paraId="5DD87B43" w14:textId="77777777" w:rsidR="00687C85" w:rsidRPr="00462E06" w:rsidRDefault="00687C85" w:rsidP="00687C85">
      <w:pPr>
        <w:pStyle w:val="2"/>
        <w:spacing w:before="163"/>
      </w:pPr>
      <w:bookmarkStart w:id="41" w:name="_Toc512758336"/>
      <w:r w:rsidRPr="00462E06">
        <w:t>特征选择流程</w:t>
      </w:r>
      <w:bookmarkEnd w:id="41"/>
    </w:p>
    <w:p w14:paraId="54FDB26C" w14:textId="77777777" w:rsidR="00E337E5" w:rsidRPr="00462E06" w:rsidRDefault="00687C85" w:rsidP="00687C85">
      <w:pPr>
        <w:ind w:firstLine="480"/>
        <w:rPr>
          <w:rFonts w:cs="Times New Roman"/>
        </w:rPr>
      </w:pPr>
      <w:r w:rsidRPr="00462E06">
        <w:rPr>
          <w:rFonts w:cs="Times New Roman"/>
        </w:rPr>
        <w:fldChar w:fldCharType="begin"/>
      </w:r>
      <w:r w:rsidRPr="00462E06">
        <w:rPr>
          <w:rFonts w:cs="Times New Roman"/>
        </w:rPr>
        <w:instrText xml:space="preserve"> REF _Ref512118094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3-1</w:t>
      </w:r>
      <w:r w:rsidRPr="00462E06">
        <w:rPr>
          <w:rFonts w:cs="Times New Roman"/>
        </w:rPr>
        <w:fldChar w:fldCharType="end"/>
      </w:r>
      <w:r w:rsidRPr="00462E06">
        <w:rPr>
          <w:rFonts w:cs="Times New Roman"/>
        </w:rPr>
        <w:t>为本研究中特征选择的流程</w:t>
      </w:r>
      <w:r w:rsidR="00013584" w:rsidRPr="00462E06">
        <w:rPr>
          <w:rFonts w:cs="Times New Roman"/>
        </w:rPr>
        <w:t>，该算法过程与冒泡排序</w:t>
      </w:r>
      <w:r w:rsidR="00671C0A" w:rsidRPr="00462E06">
        <w:rPr>
          <w:rFonts w:cs="Times New Roman"/>
        </w:rPr>
        <w:t>的</w:t>
      </w:r>
      <w:r w:rsidR="00013584" w:rsidRPr="00462E06">
        <w:rPr>
          <w:rFonts w:cs="Times New Roman"/>
        </w:rPr>
        <w:t>思想</w:t>
      </w:r>
      <w:r w:rsidR="002417A4" w:rsidRPr="00462E06">
        <w:rPr>
          <w:rFonts w:cs="Times New Roman"/>
        </w:rPr>
        <w:t>比较</w:t>
      </w:r>
      <w:r w:rsidR="00013584" w:rsidRPr="00462E06">
        <w:rPr>
          <w:rFonts w:cs="Times New Roman"/>
        </w:rPr>
        <w:t>类似</w:t>
      </w:r>
      <w:r w:rsidRPr="00462E06">
        <w:rPr>
          <w:rFonts w:cs="Times New Roman"/>
        </w:rPr>
        <w:t>。</w:t>
      </w:r>
    </w:p>
    <w:p w14:paraId="23B2C775" w14:textId="77777777" w:rsidR="00AA37A4" w:rsidRPr="00462E06" w:rsidRDefault="00687C85" w:rsidP="00DF3B97">
      <w:pPr>
        <w:ind w:firstLine="480"/>
        <w:rPr>
          <w:rFonts w:cs="Times New Roman"/>
        </w:rPr>
      </w:pPr>
      <w:r w:rsidRPr="00462E06">
        <w:rPr>
          <w:rFonts w:cs="Times New Roman"/>
        </w:rPr>
        <w:t>首先采用</w:t>
      </w:r>
      <w:r w:rsidRPr="00462E06">
        <w:rPr>
          <w:rFonts w:cs="Times New Roman"/>
        </w:rPr>
        <w:t>FEAST</w:t>
      </w:r>
      <w:r w:rsidRPr="00462E06">
        <w:rPr>
          <w:rFonts w:cs="Times New Roman"/>
        </w:rPr>
        <w:t>算法筛选得到</w:t>
      </w:r>
      <w:r w:rsidRPr="00462E06">
        <w:rPr>
          <w:rFonts w:cs="Times New Roman"/>
        </w:rPr>
        <w:t>20</w:t>
      </w:r>
      <w:r w:rsidRPr="00462E06">
        <w:rPr>
          <w:rFonts w:cs="Times New Roman"/>
        </w:rPr>
        <w:t>个</w:t>
      </w:r>
      <w:r w:rsidR="0050753E" w:rsidRPr="00462E06">
        <w:rPr>
          <w:rFonts w:cs="Times New Roman"/>
        </w:rPr>
        <w:t>优选</w:t>
      </w:r>
      <w:r w:rsidRPr="00462E06">
        <w:rPr>
          <w:rFonts w:cs="Times New Roman"/>
        </w:rPr>
        <w:t>特征</w:t>
      </w:r>
      <w:r w:rsidR="00BD4BC2" w:rsidRPr="00462E06">
        <w:rPr>
          <w:rFonts w:cs="Times New Roman"/>
        </w:rPr>
        <w:t>。</w:t>
      </w:r>
    </w:p>
    <w:p w14:paraId="1C9A8E66" w14:textId="77777777" w:rsidR="00AA37A4" w:rsidRPr="00462E06" w:rsidRDefault="00BD4BC2" w:rsidP="00DF3B97">
      <w:pPr>
        <w:ind w:firstLine="480"/>
        <w:rPr>
          <w:rFonts w:cs="Times New Roman"/>
        </w:rPr>
      </w:pPr>
      <w:r w:rsidRPr="00462E06">
        <w:rPr>
          <w:rFonts w:cs="Times New Roman"/>
        </w:rPr>
        <w:t>第二，</w:t>
      </w:r>
      <w:r w:rsidR="0026059B" w:rsidRPr="00462E06">
        <w:rPr>
          <w:rFonts w:cs="Times New Roman"/>
        </w:rPr>
        <w:t>根据</w:t>
      </w:r>
      <w:r w:rsidR="0026059B" w:rsidRPr="00462E06">
        <w:rPr>
          <w:rFonts w:cs="Times New Roman"/>
        </w:rPr>
        <w:t>FEAST</w:t>
      </w:r>
      <w:r w:rsidR="0026059B" w:rsidRPr="00462E06">
        <w:rPr>
          <w:rFonts w:cs="Times New Roman"/>
        </w:rPr>
        <w:t>算法结果提供的</w:t>
      </w:r>
      <w:r w:rsidR="003F4DBD" w:rsidRPr="00462E06">
        <w:rPr>
          <w:rFonts w:cs="Times New Roman"/>
        </w:rPr>
        <w:t>重要性</w:t>
      </w:r>
      <w:r w:rsidR="0026059B" w:rsidRPr="00462E06">
        <w:rPr>
          <w:rFonts w:cs="Times New Roman"/>
        </w:rPr>
        <w:t>排序将特征</w:t>
      </w:r>
      <w:r w:rsidR="00E0062D" w:rsidRPr="00462E06">
        <w:rPr>
          <w:rFonts w:cs="Times New Roman"/>
        </w:rPr>
        <w:t>均</w:t>
      </w:r>
      <w:r w:rsidR="0026059B" w:rsidRPr="00462E06">
        <w:rPr>
          <w:rFonts w:cs="Times New Roman"/>
        </w:rPr>
        <w:t>分为两组，第一组为优选元素，第二组内元素为备选元素</w:t>
      </w:r>
      <w:r w:rsidR="00E337E5" w:rsidRPr="00462E06">
        <w:rPr>
          <w:rFonts w:cs="Times New Roman"/>
        </w:rPr>
        <w:t>。</w:t>
      </w:r>
    </w:p>
    <w:p w14:paraId="7055B00D" w14:textId="0072830D" w:rsidR="00AA37A4" w:rsidRPr="00462E06" w:rsidRDefault="00BD4BC2" w:rsidP="00DF3B97">
      <w:pPr>
        <w:ind w:firstLine="480"/>
        <w:rPr>
          <w:rFonts w:cs="Times New Roman"/>
        </w:rPr>
      </w:pPr>
      <w:r w:rsidRPr="00462E06">
        <w:rPr>
          <w:rFonts w:cs="Times New Roman"/>
        </w:rPr>
        <w:t>第三，</w:t>
      </w:r>
      <w:r w:rsidR="00FB5A43">
        <w:rPr>
          <w:rFonts w:cs="Times New Roman" w:hint="eastAsia"/>
        </w:rPr>
        <w:t>对每个特征</w:t>
      </w:r>
      <w:r w:rsidR="00687C85" w:rsidRPr="00462E06">
        <w:rPr>
          <w:rFonts w:cs="Times New Roman"/>
        </w:rPr>
        <w:t>进行显著性检验，计算出</w:t>
      </w:r>
      <w:r w:rsidR="000524B8">
        <w:rPr>
          <w:rFonts w:cs="Times New Roman" w:hint="eastAsia"/>
        </w:rPr>
        <w:t>各个</w:t>
      </w:r>
      <w:r w:rsidR="00687C85" w:rsidRPr="00462E06">
        <w:rPr>
          <w:rFonts w:cs="Times New Roman"/>
        </w:rPr>
        <w:t>特征的</w:t>
      </w:r>
      <w:r w:rsidR="00687C85" w:rsidRPr="00462E06">
        <w:rPr>
          <w:rFonts w:cs="Times New Roman"/>
        </w:rPr>
        <w:t>P</w:t>
      </w:r>
      <w:r w:rsidR="00687C85" w:rsidRPr="00462E06">
        <w:rPr>
          <w:rFonts w:cs="Times New Roman"/>
        </w:rPr>
        <w:t>值。</w:t>
      </w:r>
    </w:p>
    <w:p w14:paraId="224FCA20" w14:textId="77777777" w:rsidR="00E337E5" w:rsidRPr="00462E06" w:rsidRDefault="000E6A4D" w:rsidP="00DF3B97">
      <w:pPr>
        <w:ind w:firstLine="480"/>
        <w:rPr>
          <w:rFonts w:cs="Times New Roman"/>
        </w:rPr>
      </w:pPr>
      <w:r w:rsidRPr="00462E06">
        <w:rPr>
          <w:rFonts w:cs="Times New Roman"/>
        </w:rPr>
        <w:t>第四，初始化优选组的序号</w:t>
      </w:r>
      <w:r w:rsidRPr="00462E06">
        <w:rPr>
          <w:rFonts w:cs="Times New Roman"/>
        </w:rPr>
        <w:t>i</w:t>
      </w:r>
      <w:r w:rsidRPr="00462E06">
        <w:rPr>
          <w:rFonts w:cs="Times New Roman"/>
        </w:rPr>
        <w:t>和备选组的序号</w:t>
      </w:r>
      <w:r w:rsidRPr="00462E06">
        <w:rPr>
          <w:rFonts w:cs="Times New Roman"/>
        </w:rPr>
        <w:t>j</w:t>
      </w:r>
      <w:r w:rsidR="00DF3B97" w:rsidRPr="00462E06">
        <w:rPr>
          <w:rFonts w:cs="Times New Roman"/>
        </w:rPr>
        <w:t>，</w:t>
      </w:r>
      <w:r w:rsidRPr="00462E06">
        <w:rPr>
          <w:rFonts w:cs="Times New Roman"/>
        </w:rPr>
        <w:t>为后面的循环做准备</w:t>
      </w:r>
      <w:r w:rsidR="00DF3B97" w:rsidRPr="00462E06">
        <w:rPr>
          <w:rFonts w:cs="Times New Roman"/>
        </w:rPr>
        <w:t>。</w:t>
      </w:r>
    </w:p>
    <w:p w14:paraId="6A09FA93" w14:textId="1F8CF6C6" w:rsidR="00BD4BC2" w:rsidRPr="00462E06" w:rsidRDefault="00BD4BC2" w:rsidP="00336098">
      <w:pPr>
        <w:ind w:firstLine="480"/>
        <w:rPr>
          <w:rFonts w:cs="Times New Roman"/>
        </w:rPr>
      </w:pPr>
      <w:r w:rsidRPr="00462E06">
        <w:rPr>
          <w:rFonts w:cs="Times New Roman"/>
        </w:rPr>
        <w:t>第</w:t>
      </w:r>
      <w:r w:rsidR="00DF3B97" w:rsidRPr="00462E06">
        <w:rPr>
          <w:rFonts w:cs="Times New Roman"/>
        </w:rPr>
        <w:t>五</w:t>
      </w:r>
      <w:r w:rsidR="00687C85" w:rsidRPr="00462E06">
        <w:rPr>
          <w:rFonts w:cs="Times New Roman"/>
        </w:rPr>
        <w:t>，</w:t>
      </w:r>
      <w:r w:rsidR="00A16110" w:rsidRPr="00462E06">
        <w:rPr>
          <w:rFonts w:cs="Times New Roman"/>
        </w:rPr>
        <w:t>优选组</w:t>
      </w:r>
      <w:r w:rsidR="001374C4">
        <w:rPr>
          <w:rFonts w:cs="Times New Roman" w:hint="eastAsia"/>
        </w:rPr>
        <w:t>中的</w:t>
      </w:r>
      <w:r w:rsidR="00A16110" w:rsidRPr="00462E06">
        <w:rPr>
          <w:rFonts w:cs="Times New Roman"/>
        </w:rPr>
        <w:t>第</w:t>
      </w:r>
      <w:r w:rsidR="00A16110" w:rsidRPr="00462E06">
        <w:rPr>
          <w:rFonts w:cs="Times New Roman"/>
        </w:rPr>
        <w:t>i</w:t>
      </w:r>
      <w:r w:rsidR="00A16110" w:rsidRPr="00462E06">
        <w:rPr>
          <w:rFonts w:cs="Times New Roman"/>
        </w:rPr>
        <w:t>个特征</w:t>
      </w:r>
      <w:r w:rsidR="00687C85" w:rsidRPr="00462E06">
        <w:rPr>
          <w:rFonts w:cs="Times New Roman"/>
        </w:rPr>
        <w:t>与</w:t>
      </w:r>
      <w:r w:rsidR="00A16110" w:rsidRPr="00462E06">
        <w:rPr>
          <w:rFonts w:cs="Times New Roman"/>
        </w:rPr>
        <w:t>备选组</w:t>
      </w:r>
      <w:r w:rsidR="001374C4">
        <w:rPr>
          <w:rFonts w:cs="Times New Roman" w:hint="eastAsia"/>
        </w:rPr>
        <w:t>中的</w:t>
      </w:r>
      <w:r w:rsidR="00A16110" w:rsidRPr="00462E06">
        <w:rPr>
          <w:rFonts w:cs="Times New Roman"/>
        </w:rPr>
        <w:t>第</w:t>
      </w:r>
      <w:r w:rsidR="00A16110" w:rsidRPr="00462E06">
        <w:rPr>
          <w:rFonts w:cs="Times New Roman"/>
        </w:rPr>
        <w:t>j</w:t>
      </w:r>
      <w:r w:rsidR="00A16110" w:rsidRPr="00462E06">
        <w:rPr>
          <w:rFonts w:cs="Times New Roman"/>
        </w:rPr>
        <w:t>个</w:t>
      </w:r>
      <w:r w:rsidR="001374C4">
        <w:rPr>
          <w:rFonts w:cs="Times New Roman" w:hint="eastAsia"/>
        </w:rPr>
        <w:t>特征进行</w:t>
      </w:r>
      <w:r w:rsidR="001374C4">
        <w:rPr>
          <w:rFonts w:cs="Times New Roman" w:hint="eastAsia"/>
        </w:rPr>
        <w:t>P</w:t>
      </w:r>
      <w:r w:rsidR="001374C4">
        <w:rPr>
          <w:rFonts w:cs="Times New Roman" w:hint="eastAsia"/>
        </w:rPr>
        <w:t>值比较</w:t>
      </w:r>
      <w:r w:rsidR="00687C85" w:rsidRPr="00462E06">
        <w:rPr>
          <w:rFonts w:cs="Times New Roman"/>
        </w:rPr>
        <w:t>，若</w:t>
      </w:r>
      <w:r w:rsidR="00A16110" w:rsidRPr="00462E06">
        <w:rPr>
          <w:rFonts w:cs="Times New Roman"/>
        </w:rPr>
        <w:t>优先组特征</w:t>
      </w:r>
      <w:r w:rsidR="00687C85" w:rsidRPr="00462E06">
        <w:rPr>
          <w:rFonts w:cs="Times New Roman"/>
        </w:rPr>
        <w:t>的</w:t>
      </w:r>
      <w:r w:rsidR="00687C85" w:rsidRPr="00462E06">
        <w:rPr>
          <w:rFonts w:cs="Times New Roman"/>
        </w:rPr>
        <w:t>P</w:t>
      </w:r>
      <w:r w:rsidR="00687C85" w:rsidRPr="00462E06">
        <w:rPr>
          <w:rFonts w:cs="Times New Roman"/>
        </w:rPr>
        <w:t>值高于第二组元素</w:t>
      </w:r>
      <w:r w:rsidR="00687C85" w:rsidRPr="00462E06">
        <w:rPr>
          <w:rFonts w:cs="Times New Roman"/>
        </w:rPr>
        <w:t>P</w:t>
      </w:r>
      <w:r w:rsidR="00687C85" w:rsidRPr="00462E06">
        <w:rPr>
          <w:rFonts w:cs="Times New Roman"/>
        </w:rPr>
        <w:t>值，则互换，并计算准确率</w:t>
      </w:r>
      <w:r w:rsidR="00A16110" w:rsidRPr="00462E06">
        <w:rPr>
          <w:rFonts w:cs="Times New Roman"/>
        </w:rPr>
        <w:t>，</w:t>
      </w:r>
      <w:r w:rsidR="00F654B8" w:rsidRPr="00462E06">
        <w:rPr>
          <w:rFonts w:cs="Times New Roman"/>
        </w:rPr>
        <w:t>然后</w:t>
      </w:r>
      <w:r w:rsidR="00F654B8" w:rsidRPr="00462E06">
        <w:rPr>
          <w:rFonts w:cs="Times New Roman"/>
        </w:rPr>
        <w:t>j</w:t>
      </w:r>
      <w:r w:rsidR="00F654B8" w:rsidRPr="00462E06">
        <w:rPr>
          <w:rFonts w:cs="Times New Roman"/>
        </w:rPr>
        <w:t>加一</w:t>
      </w:r>
      <w:r w:rsidR="00A16110" w:rsidRPr="00462E06">
        <w:rPr>
          <w:rFonts w:cs="Times New Roman"/>
        </w:rPr>
        <w:t>直至</w:t>
      </w:r>
      <w:r w:rsidR="00DF3B97" w:rsidRPr="00462E06">
        <w:rPr>
          <w:rFonts w:cs="Times New Roman"/>
        </w:rPr>
        <w:t>j</w:t>
      </w:r>
      <w:r w:rsidR="00E931B9" w:rsidRPr="00462E06">
        <w:rPr>
          <w:rFonts w:cs="Times New Roman"/>
        </w:rPr>
        <w:t>等于</w:t>
      </w:r>
      <w:r w:rsidR="00DF3B97" w:rsidRPr="00462E06">
        <w:rPr>
          <w:rFonts w:cs="Times New Roman"/>
        </w:rPr>
        <w:t>10</w:t>
      </w:r>
      <w:r w:rsidR="00E931B9" w:rsidRPr="00462E06">
        <w:rPr>
          <w:rFonts w:cs="Times New Roman"/>
        </w:rPr>
        <w:t>，即遍历完所有备选组</w:t>
      </w:r>
      <w:r w:rsidR="00EE597A" w:rsidRPr="00462E06">
        <w:rPr>
          <w:rFonts w:cs="Times New Roman"/>
        </w:rPr>
        <w:t>特征</w:t>
      </w:r>
      <w:r w:rsidRPr="00462E06">
        <w:rPr>
          <w:rFonts w:cs="Times New Roman"/>
        </w:rPr>
        <w:t>。</w:t>
      </w:r>
    </w:p>
    <w:p w14:paraId="1BDEC826" w14:textId="36AA0943" w:rsidR="007A3345" w:rsidRPr="00462E06" w:rsidRDefault="00B13EC1" w:rsidP="001E1501">
      <w:pPr>
        <w:ind w:firstLine="420"/>
        <w:rPr>
          <w:rFonts w:cs="Times New Roman"/>
        </w:rPr>
      </w:pPr>
      <w:r w:rsidRPr="00462E06">
        <w:rPr>
          <w:rFonts w:cs="Times New Roman"/>
          <w:noProof/>
          <w:sz w:val="21"/>
        </w:rPr>
        <w:lastRenderedPageBreak/>
        <w:object w:dxaOrig="0" w:dyaOrig="0" w14:anchorId="0357D45E">
          <v:shape id="_x0000_s1078" type="#_x0000_t75" style="position:absolute;left:0;text-align:left;margin-left:66.85pt;margin-top:54pt;width:303.15pt;height:585.3pt;z-index:251678208;mso-position-horizontal-relative:text;mso-position-vertical-relative:text">
            <v:imagedata r:id="rId23" o:title=""/>
            <w10:wrap type="topAndBottom"/>
          </v:shape>
          <o:OLEObject Type="Embed" ProgID="Visio.Drawing.15" ShapeID="_x0000_s1078" DrawAspect="Content" ObjectID="_1586596266" r:id="rId24"/>
        </w:object>
      </w:r>
      <w:r w:rsidR="00A16110" w:rsidRPr="00462E06">
        <w:rPr>
          <w:rFonts w:cs="Times New Roman"/>
        </w:rPr>
        <w:t>第</w:t>
      </w:r>
      <w:r w:rsidR="00FE036A" w:rsidRPr="00462E06">
        <w:rPr>
          <w:rFonts w:cs="Times New Roman"/>
        </w:rPr>
        <w:t>六</w:t>
      </w:r>
      <w:r w:rsidR="00A16110" w:rsidRPr="00462E06">
        <w:rPr>
          <w:rFonts w:cs="Times New Roman"/>
        </w:rPr>
        <w:t>，保留替换前后准确率最高的替换，</w:t>
      </w:r>
      <w:r w:rsidR="00FE036A" w:rsidRPr="00462E06">
        <w:rPr>
          <w:rFonts w:cs="Times New Roman"/>
        </w:rPr>
        <w:t>i</w:t>
      </w:r>
      <w:r w:rsidR="00841FC5" w:rsidRPr="00462E06">
        <w:rPr>
          <w:rFonts w:cs="Times New Roman"/>
        </w:rPr>
        <w:t>加一</w:t>
      </w:r>
      <w:r w:rsidR="005E681A" w:rsidRPr="00462E06">
        <w:rPr>
          <w:rFonts w:cs="Times New Roman"/>
        </w:rPr>
        <w:t>和</w:t>
      </w:r>
      <w:r w:rsidR="00FE036A" w:rsidRPr="00462E06">
        <w:rPr>
          <w:rFonts w:cs="Times New Roman"/>
        </w:rPr>
        <w:t>初始化</w:t>
      </w:r>
      <w:r w:rsidR="00FE036A" w:rsidRPr="00462E06">
        <w:rPr>
          <w:rFonts w:cs="Times New Roman"/>
        </w:rPr>
        <w:t>j</w:t>
      </w:r>
      <w:r w:rsidR="00687C85" w:rsidRPr="00462E06">
        <w:rPr>
          <w:rFonts w:cs="Times New Roman"/>
        </w:rPr>
        <w:t>。重复</w:t>
      </w:r>
      <w:r w:rsidR="00B87AB8">
        <w:rPr>
          <w:rFonts w:cs="Times New Roman" w:hint="eastAsia"/>
        </w:rPr>
        <w:t>第五个步骤</w:t>
      </w:r>
      <w:r w:rsidR="00687C85" w:rsidRPr="00462E06">
        <w:rPr>
          <w:rFonts w:cs="Times New Roman"/>
        </w:rPr>
        <w:t>，直</w:t>
      </w:r>
      <w:r w:rsidR="00AB60AB">
        <w:rPr>
          <w:rFonts w:cs="Times New Roman" w:hint="eastAsia"/>
        </w:rPr>
        <w:t>到</w:t>
      </w:r>
      <w:r w:rsidR="00FE036A" w:rsidRPr="00462E06">
        <w:rPr>
          <w:rFonts w:cs="Times New Roman"/>
        </w:rPr>
        <w:t>i</w:t>
      </w:r>
      <w:r w:rsidR="00EE597A" w:rsidRPr="00462E06">
        <w:rPr>
          <w:rFonts w:cs="Times New Roman"/>
        </w:rPr>
        <w:t>等于</w:t>
      </w:r>
      <w:r w:rsidR="00EE597A" w:rsidRPr="00462E06">
        <w:rPr>
          <w:rFonts w:cs="Times New Roman"/>
        </w:rPr>
        <w:t>10</w:t>
      </w:r>
      <w:r w:rsidR="00EE597A" w:rsidRPr="00462E06">
        <w:rPr>
          <w:rFonts w:cs="Times New Roman"/>
        </w:rPr>
        <w:t>，即</w:t>
      </w:r>
      <w:r w:rsidR="00CB3446">
        <w:rPr>
          <w:rFonts w:cs="Times New Roman" w:hint="eastAsia"/>
        </w:rPr>
        <w:t>代表已经</w:t>
      </w:r>
      <w:r w:rsidR="00EE597A" w:rsidRPr="00462E06">
        <w:rPr>
          <w:rFonts w:cs="Times New Roman"/>
        </w:rPr>
        <w:t>遍历完所有优选组特征。最终</w:t>
      </w:r>
      <w:r w:rsidR="00687C85" w:rsidRPr="00462E06">
        <w:rPr>
          <w:rFonts w:cs="Times New Roman"/>
        </w:rPr>
        <w:t>得到十个优化后的优选</w:t>
      </w:r>
      <w:r w:rsidR="009757FB" w:rsidRPr="00462E06">
        <w:rPr>
          <w:rFonts w:cs="Times New Roman"/>
        </w:rPr>
        <w:t>特征</w:t>
      </w:r>
      <w:r w:rsidR="00687C85" w:rsidRPr="00462E06">
        <w:rPr>
          <w:rFonts w:cs="Times New Roman"/>
        </w:rPr>
        <w:t>。</w:t>
      </w:r>
    </w:p>
    <w:p w14:paraId="4CB11F1D" w14:textId="77777777" w:rsidR="00687C85" w:rsidRPr="00462E06" w:rsidRDefault="00687C85" w:rsidP="00E73DB6">
      <w:pPr>
        <w:pStyle w:val="af1"/>
        <w:numPr>
          <w:ilvl w:val="0"/>
          <w:numId w:val="12"/>
        </w:numPr>
        <w:spacing w:after="326"/>
        <w:rPr>
          <w:rFonts w:cs="Times New Roman"/>
        </w:rPr>
      </w:pPr>
      <w:bookmarkStart w:id="42" w:name="_Ref512118094"/>
      <w:r w:rsidRPr="00462E06">
        <w:rPr>
          <w:rFonts w:cs="Times New Roman"/>
        </w:rPr>
        <w:t>特征选择流程图</w:t>
      </w:r>
      <w:bookmarkEnd w:id="42"/>
    </w:p>
    <w:p w14:paraId="4203760C" w14:textId="77777777" w:rsidR="00F015D8" w:rsidRPr="00462E06" w:rsidRDefault="00550B5C" w:rsidP="00550AB6">
      <w:pPr>
        <w:pStyle w:val="2"/>
        <w:spacing w:before="163"/>
      </w:pPr>
      <w:bookmarkStart w:id="43" w:name="_Toc512758337"/>
      <w:r w:rsidRPr="00462E06">
        <w:lastRenderedPageBreak/>
        <w:t>特征选择结果</w:t>
      </w:r>
      <w:bookmarkEnd w:id="43"/>
    </w:p>
    <w:p w14:paraId="19D49463" w14:textId="77777777" w:rsidR="00165141" w:rsidRPr="00462E06" w:rsidRDefault="00165141" w:rsidP="00165141">
      <w:pPr>
        <w:ind w:firstLine="480"/>
        <w:rPr>
          <w:rFonts w:cs="Times New Roman"/>
        </w:rPr>
      </w:pPr>
      <w:r w:rsidRPr="00462E06">
        <w:rPr>
          <w:rFonts w:cs="Times New Roman"/>
        </w:rPr>
        <w:t>经过特征选择，前十位优选</w:t>
      </w:r>
      <w:r w:rsidR="009757FB" w:rsidRPr="00462E06">
        <w:rPr>
          <w:rFonts w:cs="Times New Roman"/>
        </w:rPr>
        <w:t>特征</w:t>
      </w:r>
      <w:r w:rsidRPr="00462E06">
        <w:rPr>
          <w:rFonts w:cs="Times New Roman"/>
        </w:rPr>
        <w:t>如</w:t>
      </w:r>
      <w:r w:rsidRPr="00462E06">
        <w:rPr>
          <w:rFonts w:cs="Times New Roman"/>
        </w:rPr>
        <w:fldChar w:fldCharType="begin"/>
      </w:r>
      <w:r w:rsidRPr="00462E06">
        <w:rPr>
          <w:rFonts w:cs="Times New Roman"/>
        </w:rPr>
        <w:instrText xml:space="preserve"> REF _Ref512118475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表</w:t>
      </w:r>
      <w:r w:rsidR="00AC64B7" w:rsidRPr="00462E06">
        <w:rPr>
          <w:rFonts w:cs="Times New Roman"/>
        </w:rPr>
        <w:t>3-2</w:t>
      </w:r>
      <w:r w:rsidRPr="00462E06">
        <w:rPr>
          <w:rFonts w:cs="Times New Roman"/>
        </w:rPr>
        <w:fldChar w:fldCharType="end"/>
      </w:r>
      <w:r w:rsidRPr="00462E06">
        <w:rPr>
          <w:rFonts w:cs="Times New Roman"/>
        </w:rPr>
        <w:t>所示。</w:t>
      </w:r>
    </w:p>
    <w:p w14:paraId="0B4D4E45" w14:textId="77777777" w:rsidR="002C6831" w:rsidRPr="00462E06" w:rsidRDefault="002C6831" w:rsidP="00287FC2">
      <w:pPr>
        <w:pStyle w:val="a"/>
      </w:pPr>
      <w:bookmarkStart w:id="44" w:name="_Ref512118475"/>
      <w:r w:rsidRPr="00462E06">
        <w:t>前</w:t>
      </w:r>
      <w:r w:rsidR="00A740EA" w:rsidRPr="00462E06">
        <w:t>十</w:t>
      </w:r>
      <w:r w:rsidRPr="00462E06">
        <w:t>位优选</w:t>
      </w:r>
      <w:r w:rsidR="009757FB" w:rsidRPr="00462E06">
        <w:t>特征</w:t>
      </w:r>
      <w:bookmarkEnd w:id="44"/>
    </w:p>
    <w:tbl>
      <w:tblPr>
        <w:tblStyle w:val="af3"/>
        <w:tblW w:w="5000" w:type="pct"/>
        <w:tblLook w:val="0620" w:firstRow="1" w:lastRow="0" w:firstColumn="0" w:lastColumn="0" w:noHBand="1" w:noVBand="1"/>
      </w:tblPr>
      <w:tblGrid>
        <w:gridCol w:w="1383"/>
        <w:gridCol w:w="4023"/>
        <w:gridCol w:w="3880"/>
      </w:tblGrid>
      <w:tr w:rsidR="002C6831" w:rsidRPr="00462E06"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62E06" w:rsidRDefault="002C6831"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优选</w:t>
            </w:r>
            <w:r w:rsidR="009757FB" w:rsidRPr="00462E06">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62E06" w:rsidRDefault="003E6248"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r>
      <w:tr w:rsidR="002C6831" w:rsidRPr="00462E06"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2C6831" w:rsidRPr="00462E06"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r>
      <w:tr w:rsidR="002C6831" w:rsidRPr="00462E06" w14:paraId="3669A370" w14:textId="77777777" w:rsidTr="00216A82">
        <w:trPr>
          <w:trHeight w:val="326"/>
        </w:trPr>
        <w:tc>
          <w:tcPr>
            <w:tcW w:w="745" w:type="pct"/>
            <w:noWrap/>
            <w:vAlign w:val="center"/>
            <w:hideMark/>
          </w:tcPr>
          <w:p w14:paraId="1F3A50C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p>
        </w:tc>
        <w:tc>
          <w:tcPr>
            <w:tcW w:w="2166" w:type="pct"/>
            <w:noWrap/>
            <w:vAlign w:val="center"/>
            <w:hideMark/>
          </w:tcPr>
          <w:p w14:paraId="1B39AD26"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信号灯的注视频次</w:t>
            </w:r>
          </w:p>
        </w:tc>
      </w:tr>
      <w:tr w:rsidR="002C6831" w:rsidRPr="00462E06" w14:paraId="6AC5E8AC" w14:textId="77777777" w:rsidTr="00216A82">
        <w:trPr>
          <w:trHeight w:val="326"/>
        </w:trPr>
        <w:tc>
          <w:tcPr>
            <w:tcW w:w="745" w:type="pct"/>
            <w:noWrap/>
            <w:vAlign w:val="center"/>
            <w:hideMark/>
          </w:tcPr>
          <w:p w14:paraId="0DAFCFB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w:t>
            </w:r>
          </w:p>
        </w:tc>
        <w:tc>
          <w:tcPr>
            <w:tcW w:w="2166" w:type="pct"/>
            <w:noWrap/>
            <w:vAlign w:val="center"/>
            <w:hideMark/>
          </w:tcPr>
          <w:p w14:paraId="2CC052A8"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其他区域的注视频次</w:t>
            </w:r>
          </w:p>
        </w:tc>
      </w:tr>
      <w:tr w:rsidR="002C6831" w:rsidRPr="00462E06" w14:paraId="36F8318E" w14:textId="77777777" w:rsidTr="00216A82">
        <w:trPr>
          <w:trHeight w:val="326"/>
        </w:trPr>
        <w:tc>
          <w:tcPr>
            <w:tcW w:w="745" w:type="pct"/>
            <w:noWrap/>
            <w:vAlign w:val="center"/>
            <w:hideMark/>
          </w:tcPr>
          <w:p w14:paraId="457C019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4</w:t>
            </w:r>
          </w:p>
        </w:tc>
        <w:tc>
          <w:tcPr>
            <w:tcW w:w="2166" w:type="pct"/>
            <w:noWrap/>
            <w:vAlign w:val="center"/>
            <w:hideMark/>
          </w:tcPr>
          <w:p w14:paraId="41553E3E"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r>
      <w:tr w:rsidR="002C6831" w:rsidRPr="00462E06" w14:paraId="113ACC95" w14:textId="77777777" w:rsidTr="00216A82">
        <w:trPr>
          <w:trHeight w:val="326"/>
        </w:trPr>
        <w:tc>
          <w:tcPr>
            <w:tcW w:w="745" w:type="pct"/>
            <w:noWrap/>
            <w:vAlign w:val="center"/>
            <w:hideMark/>
          </w:tcPr>
          <w:p w14:paraId="6A91E2E2"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p>
        </w:tc>
        <w:tc>
          <w:tcPr>
            <w:tcW w:w="2166" w:type="pct"/>
            <w:noWrap/>
            <w:vAlign w:val="center"/>
            <w:hideMark/>
          </w:tcPr>
          <w:p w14:paraId="79B9F12F"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r>
      <w:tr w:rsidR="002C6831" w:rsidRPr="00462E06" w14:paraId="2E7B80C3" w14:textId="77777777" w:rsidTr="0031232D">
        <w:trPr>
          <w:trHeight w:val="326"/>
        </w:trPr>
        <w:tc>
          <w:tcPr>
            <w:tcW w:w="745" w:type="pct"/>
            <w:noWrap/>
            <w:vAlign w:val="center"/>
          </w:tcPr>
          <w:p w14:paraId="17C721CF" w14:textId="77777777" w:rsidR="003E6248"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p>
        </w:tc>
        <w:tc>
          <w:tcPr>
            <w:tcW w:w="2166" w:type="pct"/>
            <w:noWrap/>
            <w:vAlign w:val="center"/>
          </w:tcPr>
          <w:p w14:paraId="4D68C615" w14:textId="77777777" w:rsidR="002C6831"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左侧的注视频次</w:t>
            </w:r>
          </w:p>
        </w:tc>
      </w:tr>
      <w:tr w:rsidR="0031232D" w:rsidRPr="00462E06" w14:paraId="584AB7F7" w14:textId="77777777" w:rsidTr="0031232D">
        <w:trPr>
          <w:trHeight w:val="326"/>
        </w:trPr>
        <w:tc>
          <w:tcPr>
            <w:tcW w:w="745" w:type="pct"/>
            <w:noWrap/>
            <w:vAlign w:val="center"/>
          </w:tcPr>
          <w:p w14:paraId="53078C6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p>
        </w:tc>
        <w:tc>
          <w:tcPr>
            <w:tcW w:w="2166" w:type="pct"/>
            <w:noWrap/>
            <w:vAlign w:val="center"/>
          </w:tcPr>
          <w:p w14:paraId="63A179BF" w14:textId="77777777" w:rsidR="0031232D"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r>
      <w:tr w:rsidR="0031232D" w:rsidRPr="00462E06" w14:paraId="13AE2A24" w14:textId="77777777" w:rsidTr="0031232D">
        <w:trPr>
          <w:trHeight w:val="326"/>
        </w:trPr>
        <w:tc>
          <w:tcPr>
            <w:tcW w:w="745" w:type="pct"/>
            <w:noWrap/>
            <w:vAlign w:val="center"/>
          </w:tcPr>
          <w:p w14:paraId="458065C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8</w:t>
            </w:r>
          </w:p>
        </w:tc>
        <w:tc>
          <w:tcPr>
            <w:tcW w:w="2166" w:type="pct"/>
            <w:noWrap/>
            <w:vAlign w:val="center"/>
          </w:tcPr>
          <w:p w14:paraId="69CC93F3" w14:textId="77777777" w:rsidR="0031232D" w:rsidRPr="00462E06" w:rsidRDefault="00384C32" w:rsidP="00384C32">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r>
      <w:tr w:rsidR="0031232D" w:rsidRPr="00462E06" w14:paraId="6E9361D9" w14:textId="77777777" w:rsidTr="0031232D">
        <w:trPr>
          <w:trHeight w:val="326"/>
        </w:trPr>
        <w:tc>
          <w:tcPr>
            <w:tcW w:w="745" w:type="pct"/>
            <w:noWrap/>
            <w:vAlign w:val="center"/>
          </w:tcPr>
          <w:p w14:paraId="1B936CD7"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p>
        </w:tc>
        <w:tc>
          <w:tcPr>
            <w:tcW w:w="2166" w:type="pct"/>
            <w:noWrap/>
            <w:vAlign w:val="center"/>
          </w:tcPr>
          <w:p w14:paraId="01C32BB5" w14:textId="77777777" w:rsidR="0031232D" w:rsidRPr="00462E06" w:rsidRDefault="00723808" w:rsidP="0072380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右视镜的注视时长</w:t>
            </w:r>
          </w:p>
        </w:tc>
      </w:tr>
      <w:tr w:rsidR="0031232D" w:rsidRPr="00462E06" w14:paraId="76FA4052" w14:textId="77777777" w:rsidTr="00216A82">
        <w:trPr>
          <w:trHeight w:val="326"/>
        </w:trPr>
        <w:tc>
          <w:tcPr>
            <w:tcW w:w="745" w:type="pct"/>
            <w:tcBorders>
              <w:bottom w:val="single" w:sz="18" w:space="0" w:color="auto"/>
            </w:tcBorders>
            <w:noWrap/>
            <w:vAlign w:val="center"/>
          </w:tcPr>
          <w:p w14:paraId="271DBBAB"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62E06" w:rsidRDefault="00C5191E" w:rsidP="00C5191E">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r>
    </w:tbl>
    <w:p w14:paraId="79827515" w14:textId="77777777" w:rsidR="002C6831" w:rsidRPr="00462E06" w:rsidRDefault="002C6831" w:rsidP="002C6831">
      <w:pPr>
        <w:spacing w:line="240" w:lineRule="auto"/>
        <w:ind w:firstLine="480"/>
        <w:rPr>
          <w:rFonts w:cs="Times New Roman"/>
          <w:szCs w:val="24"/>
        </w:rPr>
      </w:pPr>
    </w:p>
    <w:p w14:paraId="067CDD34" w14:textId="53F200C6" w:rsidR="00821C57" w:rsidRDefault="002078D4" w:rsidP="00333A47">
      <w:pPr>
        <w:ind w:firstLine="480"/>
        <w:rPr>
          <w:rFonts w:cs="Times New Roman"/>
        </w:rPr>
      </w:pPr>
      <w:r w:rsidRPr="00462E06">
        <w:rPr>
          <w:rFonts w:cs="Times New Roman"/>
        </w:rPr>
        <w:t>从上表可以看出，</w:t>
      </w:r>
      <w:r w:rsidR="00684422" w:rsidRPr="00462E06">
        <w:rPr>
          <w:rFonts w:cs="Times New Roman"/>
        </w:rPr>
        <w:t>相比于绿灯，</w:t>
      </w:r>
      <w:r w:rsidR="0016653E" w:rsidRPr="00462E06">
        <w:rPr>
          <w:rFonts w:cs="Times New Roman"/>
        </w:rPr>
        <w:t>在</w:t>
      </w:r>
      <w:r w:rsidRPr="00462E06">
        <w:rPr>
          <w:rFonts w:cs="Times New Roman"/>
        </w:rPr>
        <w:t>红灯情况下</w:t>
      </w:r>
      <w:r w:rsidR="00E50015" w:rsidRPr="00462E06">
        <w:rPr>
          <w:rFonts w:cs="Times New Roman"/>
        </w:rPr>
        <w:t>，</w:t>
      </w:r>
      <w:r w:rsidR="00026D2E" w:rsidRPr="00462E06">
        <w:rPr>
          <w:rFonts w:cs="Times New Roman"/>
        </w:rPr>
        <w:t>与右侧有关的特征排序下降，说明驾驶员对右侧的关注度减少，同时可发现，</w:t>
      </w:r>
      <w:r w:rsidR="00E50015" w:rsidRPr="00462E06">
        <w:rPr>
          <w:rFonts w:cs="Times New Roman"/>
        </w:rPr>
        <w:t>驾驶员</w:t>
      </w:r>
      <w:r w:rsidR="00026D2E" w:rsidRPr="00462E06">
        <w:rPr>
          <w:rFonts w:cs="Times New Roman"/>
        </w:rPr>
        <w:t>对信号灯和其他区域的关注度提升，与现实情况</w:t>
      </w:r>
      <w:r w:rsidR="007D104F" w:rsidRPr="00462E06">
        <w:rPr>
          <w:rFonts w:cs="Times New Roman"/>
        </w:rPr>
        <w:t>较贴合</w:t>
      </w:r>
      <w:r w:rsidR="00333A47" w:rsidRPr="00462E06">
        <w:rPr>
          <w:rFonts w:cs="Times New Roman"/>
        </w:rPr>
        <w:t>。</w:t>
      </w:r>
    </w:p>
    <w:p w14:paraId="226415E6" w14:textId="77777777" w:rsidR="000B7497" w:rsidRDefault="000B7497" w:rsidP="00C75695">
      <w:pPr>
        <w:ind w:firstLineChars="0" w:firstLine="0"/>
        <w:rPr>
          <w:rFonts w:cs="Times New Roman" w:hint="eastAsia"/>
        </w:rPr>
      </w:pPr>
    </w:p>
    <w:p w14:paraId="3AC24B5E" w14:textId="56D8B446" w:rsidR="000B7497" w:rsidRDefault="000B7497" w:rsidP="000B7497">
      <w:pPr>
        <w:pStyle w:val="1"/>
        <w:spacing w:before="163"/>
      </w:pPr>
      <w:bookmarkStart w:id="45" w:name="_Toc512758338"/>
      <w:r>
        <w:rPr>
          <w:rFonts w:hint="eastAsia"/>
        </w:rPr>
        <w:t>本章小结</w:t>
      </w:r>
      <w:bookmarkEnd w:id="45"/>
    </w:p>
    <w:p w14:paraId="5288D6D7" w14:textId="106D04C3" w:rsidR="00EC2C46" w:rsidRDefault="00EC2C46" w:rsidP="00EC2C46">
      <w:pPr>
        <w:ind w:firstLine="480"/>
      </w:pPr>
      <w:r>
        <w:rPr>
          <w:rFonts w:hint="eastAsia"/>
        </w:rPr>
        <w:t>本章主要对</w:t>
      </w:r>
      <w:r w:rsidR="0014292D">
        <w:rPr>
          <w:rFonts w:hint="eastAsia"/>
        </w:rPr>
        <w:t>数据进行预处理，提取并整合出有用的数据为后续的研究做准备。步骤分别为：</w:t>
      </w:r>
    </w:p>
    <w:p w14:paraId="415C58F9" w14:textId="1AB58F46" w:rsidR="0014292D" w:rsidRDefault="0014292D" w:rsidP="00EC2C46">
      <w:pPr>
        <w:ind w:firstLine="480"/>
      </w:pPr>
      <w:r>
        <w:rPr>
          <w:rFonts w:hint="eastAsia"/>
        </w:rPr>
        <w:t>1</w:t>
      </w:r>
      <w:r>
        <w:rPr>
          <w:rFonts w:hint="eastAsia"/>
        </w:rPr>
        <w:t>、提取红绿灯数据并归一化</w:t>
      </w:r>
    </w:p>
    <w:p w14:paraId="4246227B" w14:textId="521847F1" w:rsidR="0014292D" w:rsidRDefault="0014292D" w:rsidP="00EC2C46">
      <w:pPr>
        <w:ind w:firstLine="480"/>
      </w:pPr>
      <w:r>
        <w:rPr>
          <w:rFonts w:hint="eastAsia"/>
        </w:rPr>
        <w:t>2</w:t>
      </w:r>
      <w:r>
        <w:rPr>
          <w:rFonts w:hint="eastAsia"/>
        </w:rPr>
        <w:t>、特征选择</w:t>
      </w:r>
    </w:p>
    <w:p w14:paraId="088CD8CC" w14:textId="26922876" w:rsidR="0014292D" w:rsidRPr="00EC2C46" w:rsidRDefault="0014292D" w:rsidP="0014292D">
      <w:pPr>
        <w:ind w:firstLineChars="83" w:firstLine="199"/>
        <w:rPr>
          <w:rFonts w:hint="eastAsia"/>
        </w:rPr>
      </w:pPr>
      <w:r>
        <w:tab/>
      </w:r>
      <w:r>
        <w:rPr>
          <w:rFonts w:hint="eastAsia"/>
        </w:rPr>
        <w:t>在特征选择中依次采用了</w:t>
      </w:r>
      <w:r>
        <w:rPr>
          <w:rFonts w:hint="eastAsia"/>
        </w:rPr>
        <w:t>F</w:t>
      </w:r>
      <w:r>
        <w:t>EAST</w:t>
      </w:r>
      <w:r>
        <w:rPr>
          <w:rFonts w:hint="eastAsia"/>
        </w:rPr>
        <w:t>算法和显著性检验的方法，最后分别得到了绿灯与红灯</w:t>
      </w:r>
      <w:r w:rsidR="00943070">
        <w:rPr>
          <w:rFonts w:hint="eastAsia"/>
        </w:rPr>
        <w:t>情况</w:t>
      </w:r>
      <w:r>
        <w:rPr>
          <w:rFonts w:hint="eastAsia"/>
        </w:rPr>
        <w:t>下</w:t>
      </w:r>
      <w:r>
        <w:rPr>
          <w:rFonts w:hint="eastAsia"/>
        </w:rPr>
        <w:t>1</w:t>
      </w:r>
      <w:r>
        <w:t>0</w:t>
      </w:r>
      <w:r>
        <w:rPr>
          <w:rFonts w:hint="eastAsia"/>
        </w:rPr>
        <w:t>个最优特征。</w:t>
      </w:r>
    </w:p>
    <w:p w14:paraId="00E14278" w14:textId="77777777" w:rsidR="00EC2C46" w:rsidRDefault="00EC2C46" w:rsidP="00EC2C46">
      <w:pPr>
        <w:ind w:firstLineChars="83" w:firstLine="199"/>
      </w:pPr>
    </w:p>
    <w:p w14:paraId="1CD2AB08" w14:textId="045E54B0" w:rsidR="00EC2C46" w:rsidRPr="00EC2C46" w:rsidRDefault="00EC2C46" w:rsidP="00EC2C46">
      <w:pPr>
        <w:ind w:firstLineChars="0" w:firstLine="0"/>
        <w:rPr>
          <w:rFonts w:hint="eastAsia"/>
        </w:rPr>
        <w:sectPr w:rsidR="00EC2C46" w:rsidRPr="00EC2C46" w:rsidSect="002E4059">
          <w:headerReference w:type="even" r:id="rId25"/>
          <w:headerReference w:type="default" r:id="rId26"/>
          <w:footerReference w:type="even" r:id="rId27"/>
          <w:footerReference w:type="default" r:id="rId28"/>
          <w:headerReference w:type="first" r:id="rId29"/>
          <w:footerReference w:type="first" r:id="rId30"/>
          <w:pgSz w:w="11906" w:h="16838" w:code="9"/>
          <w:pgMar w:top="1440" w:right="1418" w:bottom="1440" w:left="1418" w:header="851" w:footer="992" w:gutter="0"/>
          <w:pgNumType w:start="1"/>
          <w:cols w:space="425"/>
          <w:titlePg/>
          <w:docGrid w:type="lines" w:linePitch="326"/>
        </w:sectPr>
      </w:pPr>
    </w:p>
    <w:p w14:paraId="58F803E2" w14:textId="77777777" w:rsidR="00F2324B" w:rsidRPr="00462E06" w:rsidRDefault="00F2324B" w:rsidP="00333A47">
      <w:pPr>
        <w:spacing w:line="240" w:lineRule="auto"/>
        <w:ind w:firstLineChars="0" w:firstLine="0"/>
        <w:rPr>
          <w:rFonts w:cs="Times New Roman"/>
        </w:rPr>
      </w:pPr>
    </w:p>
    <w:p w14:paraId="3DB9D4DC" w14:textId="77777777" w:rsidR="00F2324B" w:rsidRPr="00462E06" w:rsidRDefault="00047CED" w:rsidP="000B61AE">
      <w:pPr>
        <w:pStyle w:val="a0"/>
        <w:rPr>
          <w:rFonts w:cs="Times New Roman"/>
        </w:rPr>
      </w:pPr>
      <w:bookmarkStart w:id="46" w:name="_Ref512068124"/>
      <w:bookmarkStart w:id="47" w:name="_Toc512758339"/>
      <w:r w:rsidRPr="00462E06">
        <w:rPr>
          <w:rFonts w:cs="Times New Roman"/>
        </w:rPr>
        <w:t>视觉搜索</w:t>
      </w:r>
      <w:r w:rsidR="002544E6" w:rsidRPr="00462E06">
        <w:rPr>
          <w:rFonts w:cs="Times New Roman"/>
        </w:rPr>
        <w:t>模式析取</w:t>
      </w:r>
      <w:bookmarkEnd w:id="46"/>
      <w:bookmarkEnd w:id="47"/>
    </w:p>
    <w:p w14:paraId="1D27DB02" w14:textId="77777777" w:rsidR="00722CBA" w:rsidRPr="00462E06" w:rsidRDefault="00722CBA" w:rsidP="005629CF">
      <w:pPr>
        <w:ind w:firstLineChars="0" w:firstLine="0"/>
        <w:rPr>
          <w:rFonts w:cs="Times New Roman"/>
        </w:rPr>
      </w:pPr>
    </w:p>
    <w:p w14:paraId="1D09A276" w14:textId="77777777" w:rsidR="00E55A9E" w:rsidRPr="00462E06" w:rsidRDefault="00E55A9E" w:rsidP="00E55A9E">
      <w:pPr>
        <w:ind w:firstLine="480"/>
        <w:rPr>
          <w:rFonts w:cs="Times New Roman"/>
        </w:rPr>
      </w:pPr>
      <w:r w:rsidRPr="00462E06">
        <w:rPr>
          <w:rFonts w:cs="Times New Roman"/>
        </w:rPr>
        <w:t>本章的主要内容为析取驾驶员视觉搜索模式的过程，</w:t>
      </w:r>
      <w:r w:rsidR="00DE44DB" w:rsidRPr="00462E06">
        <w:rPr>
          <w:rFonts w:cs="Times New Roman"/>
        </w:rPr>
        <w:t>采用层次算法得到聚类</w:t>
      </w:r>
      <w:r w:rsidRPr="00462E06">
        <w:rPr>
          <w:rFonts w:cs="Times New Roman"/>
        </w:rPr>
        <w:t>，并对所得聚类结果进行分析。</w:t>
      </w:r>
    </w:p>
    <w:p w14:paraId="15AA4E54" w14:textId="77777777" w:rsidR="00853DC8" w:rsidRPr="00462E06" w:rsidRDefault="006F556E" w:rsidP="004D03C8">
      <w:pPr>
        <w:pStyle w:val="1"/>
        <w:spacing w:before="163"/>
        <w:rPr>
          <w:rFonts w:cs="Times New Roman"/>
        </w:rPr>
      </w:pPr>
      <w:bookmarkStart w:id="48" w:name="_Toc512758340"/>
      <w:r w:rsidRPr="00462E06">
        <w:rPr>
          <w:rFonts w:cs="Times New Roman"/>
        </w:rPr>
        <w:t>聚类</w:t>
      </w:r>
      <w:r w:rsidR="00677736" w:rsidRPr="00462E06">
        <w:rPr>
          <w:rFonts w:cs="Times New Roman"/>
        </w:rPr>
        <w:t>算法</w:t>
      </w:r>
      <w:r w:rsidRPr="00462E06">
        <w:rPr>
          <w:rFonts w:cs="Times New Roman"/>
        </w:rPr>
        <w:t>简介</w:t>
      </w:r>
      <w:bookmarkEnd w:id="48"/>
    </w:p>
    <w:p w14:paraId="418BAE9A" w14:textId="77777777" w:rsidR="001377B2" w:rsidRPr="00462E06" w:rsidRDefault="001377B2" w:rsidP="004D03C8">
      <w:pPr>
        <w:pStyle w:val="2"/>
        <w:spacing w:before="163"/>
      </w:pPr>
      <w:bookmarkStart w:id="49" w:name="_Toc512758341"/>
      <w:r w:rsidRPr="00462E06">
        <w:t>聚类算法选择</w:t>
      </w:r>
      <w:bookmarkEnd w:id="49"/>
    </w:p>
    <w:p w14:paraId="26B62BBB" w14:textId="68065AA1" w:rsidR="00B52D89" w:rsidRPr="00462E06" w:rsidRDefault="00B52D89" w:rsidP="00B72FF9">
      <w:pPr>
        <w:ind w:firstLine="480"/>
        <w:rPr>
          <w:rFonts w:cs="Times New Roman"/>
        </w:rPr>
      </w:pPr>
      <w:r w:rsidRPr="00462E06">
        <w:rPr>
          <w:rFonts w:cs="Times New Roman"/>
        </w:rPr>
        <w:t>聚类是</w:t>
      </w:r>
      <w:r w:rsidR="00B85E9E" w:rsidRPr="00462E06">
        <w:rPr>
          <w:rFonts w:cs="Times New Roman"/>
        </w:rPr>
        <w:t>一种按照一定</w:t>
      </w:r>
      <w:r w:rsidR="00D53459" w:rsidRPr="00462E06">
        <w:rPr>
          <w:rFonts w:cs="Times New Roman"/>
        </w:rPr>
        <w:t>标准</w:t>
      </w:r>
      <w:r w:rsidR="001316AB" w:rsidRPr="00462E06">
        <w:rPr>
          <w:rFonts w:cs="Times New Roman"/>
        </w:rPr>
        <w:t>将无标记数据划分成不同的</w:t>
      </w:r>
      <w:r w:rsidR="006865C1" w:rsidRPr="00462E06">
        <w:rPr>
          <w:rFonts w:cs="Times New Roman"/>
        </w:rPr>
        <w:t>子集</w:t>
      </w:r>
      <w:r w:rsidR="001316AB" w:rsidRPr="00462E06">
        <w:rPr>
          <w:rFonts w:cs="Times New Roman"/>
        </w:rPr>
        <w:t>，</w:t>
      </w:r>
      <w:r w:rsidR="00B85E9E" w:rsidRPr="00462E06">
        <w:rPr>
          <w:rFonts w:cs="Times New Roman"/>
        </w:rPr>
        <w:t>从而发掘数据内在结构和规律的方法</w:t>
      </w:r>
      <w:r w:rsidR="00B116F0" w:rsidRPr="00462E06">
        <w:rPr>
          <w:rFonts w:cs="Times New Roman"/>
        </w:rPr>
        <w:t>。</w:t>
      </w:r>
      <w:r w:rsidR="000D2782" w:rsidRPr="00462E06">
        <w:rPr>
          <w:rFonts w:cs="Times New Roman"/>
        </w:rPr>
        <w:t>每个子集称为簇，即人们所说的类。</w:t>
      </w:r>
      <w:r w:rsidR="006865C1" w:rsidRPr="00462E06">
        <w:rPr>
          <w:rFonts w:cs="Times New Roman"/>
        </w:rPr>
        <w:t>在聚类过程中，</w:t>
      </w:r>
      <w:r w:rsidR="000D2782" w:rsidRPr="00462E06">
        <w:rPr>
          <w:rFonts w:cs="Times New Roman"/>
        </w:rPr>
        <w:t>会优先合并相似度大的样本，</w:t>
      </w:r>
      <w:r w:rsidR="00181789">
        <w:rPr>
          <w:rFonts w:cs="Times New Roman" w:hint="eastAsia"/>
        </w:rPr>
        <w:t>最终</w:t>
      </w:r>
      <w:r w:rsidR="000D2782" w:rsidRPr="00462E06">
        <w:rPr>
          <w:rFonts w:cs="Times New Roman"/>
        </w:rPr>
        <w:t>使</w:t>
      </w:r>
      <w:r w:rsidR="00181789">
        <w:rPr>
          <w:rFonts w:cs="Times New Roman" w:hint="eastAsia"/>
        </w:rPr>
        <w:t>得</w:t>
      </w:r>
      <w:r w:rsidR="000D2782" w:rsidRPr="00462E06">
        <w:rPr>
          <w:rFonts w:cs="Times New Roman"/>
        </w:rPr>
        <w:t>同一个簇内的样本尽可能相似</w:t>
      </w:r>
      <w:r w:rsidR="000F58F7">
        <w:rPr>
          <w:rFonts w:cs="Times New Roman" w:hint="eastAsia"/>
        </w:rPr>
        <w:t>或相近</w:t>
      </w:r>
      <w:r w:rsidR="000D2782" w:rsidRPr="00462E06">
        <w:rPr>
          <w:rFonts w:cs="Times New Roman"/>
        </w:rPr>
        <w:t>，</w:t>
      </w:r>
      <w:r w:rsidR="008470B0">
        <w:rPr>
          <w:rFonts w:cs="Times New Roman" w:hint="eastAsia"/>
        </w:rPr>
        <w:t>同时</w:t>
      </w:r>
      <w:r w:rsidR="008C1B90" w:rsidRPr="00462E06">
        <w:rPr>
          <w:rFonts w:cs="Times New Roman"/>
        </w:rPr>
        <w:t>不同簇之间差异</w:t>
      </w:r>
      <w:r w:rsidR="0096011C">
        <w:rPr>
          <w:rFonts w:cs="Times New Roman" w:hint="eastAsia"/>
        </w:rPr>
        <w:t>性</w:t>
      </w:r>
      <w:r w:rsidR="008C1B90" w:rsidRPr="00462E06">
        <w:rPr>
          <w:rFonts w:cs="Times New Roman"/>
        </w:rPr>
        <w:t>尽可能大。聚类得到的结果仅为簇的结构，簇所包含的内在含义需要使用者自行把握和定义，</w:t>
      </w:r>
      <w:r w:rsidR="00754AAC">
        <w:rPr>
          <w:rFonts w:cs="Times New Roman" w:hint="eastAsia"/>
        </w:rPr>
        <w:t>故</w:t>
      </w:r>
      <w:r w:rsidR="008C1B90" w:rsidRPr="00462E06">
        <w:rPr>
          <w:rFonts w:cs="Times New Roman"/>
        </w:rPr>
        <w:t>在本研究中，</w:t>
      </w:r>
      <w:r w:rsidR="00FD1C12">
        <w:rPr>
          <w:rFonts w:cs="Times New Roman" w:hint="eastAsia"/>
        </w:rPr>
        <w:t>划分聚类树之后</w:t>
      </w:r>
      <w:r w:rsidR="008C1B90" w:rsidRPr="00462E06">
        <w:rPr>
          <w:rFonts w:cs="Times New Roman"/>
        </w:rPr>
        <w:t>所得到的类（簇）即为驾驶员的视觉搜索模式。</w:t>
      </w:r>
    </w:p>
    <w:p w14:paraId="35B859FC" w14:textId="07A82C8F" w:rsidR="00B144D3" w:rsidRPr="00462E06" w:rsidRDefault="00B144D3" w:rsidP="00B72FF9">
      <w:pPr>
        <w:ind w:firstLine="480"/>
        <w:rPr>
          <w:rFonts w:cs="Times New Roman"/>
        </w:rPr>
      </w:pPr>
      <w:r w:rsidRPr="00462E06">
        <w:rPr>
          <w:rFonts w:cs="Times New Roman"/>
        </w:rPr>
        <w:t>聚类分析的算法有多种，常</w:t>
      </w:r>
      <w:r w:rsidR="00F31F57" w:rsidRPr="00462E06">
        <w:rPr>
          <w:rFonts w:cs="Times New Roman"/>
        </w:rPr>
        <w:t>见算法有：</w:t>
      </w:r>
      <w:r w:rsidR="00F31F57" w:rsidRPr="00462E06">
        <w:rPr>
          <w:rFonts w:cs="Times New Roman"/>
        </w:rPr>
        <w:t>K-means</w:t>
      </w:r>
      <w:r w:rsidR="00CE450B" w:rsidRPr="00462E06">
        <w:rPr>
          <w:rFonts w:cs="Times New Roman"/>
        </w:rPr>
        <w:t>、层次聚类算法</w:t>
      </w:r>
      <w:r w:rsidR="00DD1B8C" w:rsidRPr="00462E06">
        <w:rPr>
          <w:rFonts w:cs="Times New Roman"/>
        </w:rPr>
        <w:t>、</w:t>
      </w:r>
      <w:r w:rsidR="005664AF" w:rsidRPr="00462E06">
        <w:rPr>
          <w:rFonts w:cs="Times New Roman"/>
        </w:rPr>
        <w:t>FCM</w:t>
      </w:r>
      <w:r w:rsidR="005664AF" w:rsidRPr="00462E06">
        <w:rPr>
          <w:rFonts w:cs="Times New Roman"/>
        </w:rPr>
        <w:t>聚类算法</w:t>
      </w:r>
      <w:r w:rsidR="00C63F98" w:rsidRPr="00462E06">
        <w:rPr>
          <w:rFonts w:cs="Times New Roman"/>
        </w:rPr>
        <w:t>等等。</w:t>
      </w:r>
      <w:r w:rsidR="00CE450B" w:rsidRPr="00462E06">
        <w:rPr>
          <w:rFonts w:cs="Times New Roman"/>
        </w:rPr>
        <w:t>因为在本研究中，无法事先得知</w:t>
      </w:r>
      <w:r w:rsidR="00C63F98" w:rsidRPr="00462E06">
        <w:rPr>
          <w:rFonts w:cs="Times New Roman"/>
        </w:rPr>
        <w:t>驾驶员视觉搜索模式的数量，因此适合采用</w:t>
      </w:r>
      <w:r w:rsidR="00B21823" w:rsidRPr="00462E06">
        <w:rPr>
          <w:rFonts w:cs="Times New Roman"/>
        </w:rPr>
        <w:t>不需要输入分类个数的</w:t>
      </w:r>
      <w:r w:rsidR="00C63F98" w:rsidRPr="00462E06">
        <w:rPr>
          <w:rFonts w:cs="Times New Roman"/>
        </w:rPr>
        <w:t>层次聚类算法</w:t>
      </w:r>
      <w:r w:rsidR="00776C7A" w:rsidRPr="00462E06">
        <w:rPr>
          <w:rFonts w:cs="Times New Roman"/>
        </w:rPr>
        <w:t>，</w:t>
      </w:r>
      <w:r w:rsidR="008156CD" w:rsidRPr="00462E06">
        <w:rPr>
          <w:rFonts w:cs="Times New Roman"/>
        </w:rPr>
        <w:t>在生成聚类树之后，</w:t>
      </w:r>
      <w:r w:rsidR="00A52BE5">
        <w:rPr>
          <w:rFonts w:cs="Times New Roman" w:hint="eastAsia"/>
        </w:rPr>
        <w:t>依照</w:t>
      </w:r>
      <w:r w:rsidR="00D8127D" w:rsidRPr="00462E06">
        <w:rPr>
          <w:rFonts w:cs="Times New Roman"/>
        </w:rPr>
        <w:t>相关参数</w:t>
      </w:r>
      <w:r w:rsidR="00C45E2A" w:rsidRPr="00462E06">
        <w:rPr>
          <w:rFonts w:cs="Times New Roman"/>
        </w:rPr>
        <w:t>，</w:t>
      </w:r>
      <w:r w:rsidR="00770686" w:rsidRPr="00462E06">
        <w:rPr>
          <w:rFonts w:cs="Times New Roman"/>
        </w:rPr>
        <w:t>再</w:t>
      </w:r>
      <w:r w:rsidR="00C45E2A" w:rsidRPr="00462E06">
        <w:rPr>
          <w:rFonts w:cs="Times New Roman"/>
        </w:rPr>
        <w:t>划分</w:t>
      </w:r>
      <w:r w:rsidR="00871F82" w:rsidRPr="00462E06">
        <w:rPr>
          <w:rFonts w:cs="Times New Roman"/>
        </w:rPr>
        <w:t>簇</w:t>
      </w:r>
      <w:r w:rsidR="00C45E2A" w:rsidRPr="00462E06">
        <w:rPr>
          <w:rFonts w:cs="Times New Roman"/>
        </w:rPr>
        <w:t>的个数</w:t>
      </w:r>
      <w:r w:rsidR="00D00B0D" w:rsidRPr="00462E06">
        <w:rPr>
          <w:rFonts w:cs="Times New Roman"/>
        </w:rPr>
        <w:t>。</w:t>
      </w:r>
    </w:p>
    <w:p w14:paraId="7C60E319" w14:textId="77777777" w:rsidR="001377B2" w:rsidRPr="00462E06" w:rsidRDefault="001377B2" w:rsidP="004D03C8">
      <w:pPr>
        <w:pStyle w:val="2"/>
        <w:spacing w:before="163"/>
      </w:pPr>
      <w:bookmarkStart w:id="50" w:name="_Toc512758342"/>
      <w:r w:rsidRPr="00462E06">
        <w:t>层次聚类算法</w:t>
      </w:r>
      <w:bookmarkEnd w:id="50"/>
    </w:p>
    <w:p w14:paraId="2BF52C05" w14:textId="2ED93CA3" w:rsidR="00927153" w:rsidRPr="00462E06" w:rsidRDefault="004B4818" w:rsidP="00B33F6A">
      <w:pPr>
        <w:ind w:firstLine="480"/>
        <w:rPr>
          <w:rFonts w:cs="Times New Roman"/>
        </w:rPr>
      </w:pPr>
      <w:r w:rsidRPr="00462E06">
        <w:rPr>
          <w:rFonts w:cs="Times New Roman"/>
        </w:rPr>
        <w:t>层次聚类</w:t>
      </w:r>
      <w:r w:rsidR="00BD0728" w:rsidRPr="00462E06">
        <w:rPr>
          <w:rFonts w:cs="Times New Roman"/>
        </w:rPr>
        <w:t>（</w:t>
      </w:r>
      <w:r w:rsidRPr="00462E06">
        <w:rPr>
          <w:rFonts w:cs="Times New Roman"/>
        </w:rPr>
        <w:t>Hierarchical Clustering</w:t>
      </w:r>
      <w:r w:rsidR="00BD0728" w:rsidRPr="00462E06">
        <w:rPr>
          <w:rFonts w:cs="Times New Roman"/>
        </w:rPr>
        <w:t>）</w:t>
      </w:r>
      <w:r w:rsidR="00914D65" w:rsidRPr="00462E06">
        <w:rPr>
          <w:rFonts w:cs="Times New Roman"/>
        </w:rPr>
        <w:t>属于</w:t>
      </w:r>
      <w:r w:rsidR="00C20B09" w:rsidRPr="00462E06">
        <w:rPr>
          <w:rFonts w:cs="Times New Roman"/>
        </w:rPr>
        <w:t>聚类</w:t>
      </w:r>
      <w:r w:rsidR="00552D71" w:rsidRPr="00462E06">
        <w:rPr>
          <w:rFonts w:cs="Times New Roman"/>
        </w:rPr>
        <w:t>算法</w:t>
      </w:r>
      <w:r w:rsidR="005F6FED" w:rsidRPr="00462E06">
        <w:rPr>
          <w:rFonts w:cs="Times New Roman"/>
        </w:rPr>
        <w:t>中</w:t>
      </w:r>
      <w:r w:rsidR="00305D04" w:rsidRPr="00462E06">
        <w:rPr>
          <w:rFonts w:cs="Times New Roman"/>
        </w:rPr>
        <w:t>的一种</w:t>
      </w:r>
      <w:r w:rsidR="003F4A85" w:rsidRPr="00462E06">
        <w:rPr>
          <w:rFonts w:cs="Times New Roman"/>
          <w:vertAlign w:val="superscript"/>
        </w:rPr>
        <w:fldChar w:fldCharType="begin"/>
      </w:r>
      <w:r w:rsidR="003F4A85" w:rsidRPr="00462E06">
        <w:rPr>
          <w:rFonts w:cs="Times New Roman"/>
          <w:vertAlign w:val="superscript"/>
        </w:rPr>
        <w:instrText xml:space="preserve"> REF _Ref512435351 \r \h </w:instrText>
      </w:r>
      <w:r w:rsidR="00A91B92" w:rsidRPr="00462E06">
        <w:rPr>
          <w:rFonts w:cs="Times New Roman"/>
          <w:vertAlign w:val="superscript"/>
        </w:rPr>
        <w:instrText xml:space="preserve"> \* MERGEFORMAT </w:instrText>
      </w:r>
      <w:r w:rsidR="003F4A85" w:rsidRPr="00462E06">
        <w:rPr>
          <w:rFonts w:cs="Times New Roman"/>
          <w:vertAlign w:val="superscript"/>
        </w:rPr>
      </w:r>
      <w:r w:rsidR="003F4A85" w:rsidRPr="00462E06">
        <w:rPr>
          <w:rFonts w:cs="Times New Roman"/>
          <w:vertAlign w:val="superscript"/>
        </w:rPr>
        <w:fldChar w:fldCharType="separate"/>
      </w:r>
      <w:r w:rsidR="00AC64B7" w:rsidRPr="00462E06">
        <w:rPr>
          <w:rFonts w:cs="Times New Roman"/>
          <w:vertAlign w:val="superscript"/>
        </w:rPr>
        <w:t>[17]</w:t>
      </w:r>
      <w:r w:rsidR="003F4A85" w:rsidRPr="00462E06">
        <w:rPr>
          <w:rFonts w:cs="Times New Roman"/>
          <w:vertAlign w:val="superscript"/>
        </w:rPr>
        <w:fldChar w:fldCharType="end"/>
      </w:r>
      <w:r w:rsidR="00305D04" w:rsidRPr="00462E06">
        <w:rPr>
          <w:rFonts w:cs="Times New Roman"/>
        </w:rPr>
        <w:t>，通过计算</w:t>
      </w:r>
      <w:r w:rsidR="00B84A9B" w:rsidRPr="00462E06">
        <w:rPr>
          <w:rFonts w:cs="Times New Roman"/>
        </w:rPr>
        <w:t>不同样本</w:t>
      </w:r>
      <w:r w:rsidR="00305D04" w:rsidRPr="00462E06">
        <w:rPr>
          <w:rFonts w:cs="Times New Roman"/>
        </w:rPr>
        <w:t>点间的</w:t>
      </w:r>
      <w:r w:rsidR="00C05338" w:rsidRPr="00462E06">
        <w:rPr>
          <w:rFonts w:cs="Times New Roman"/>
        </w:rPr>
        <w:t>距离</w:t>
      </w:r>
      <w:r w:rsidR="00D37A9C" w:rsidRPr="00462E06">
        <w:rPr>
          <w:rFonts w:cs="Times New Roman"/>
        </w:rPr>
        <w:t>并将距离最近的两个聚类簇合并，从而</w:t>
      </w:r>
      <w:r w:rsidR="00305D04" w:rsidRPr="00462E06">
        <w:rPr>
          <w:rFonts w:cs="Times New Roman"/>
        </w:rPr>
        <w:t>创建一棵有层次的聚类树。在聚类树中，</w:t>
      </w:r>
      <w:r w:rsidR="0071296E" w:rsidRPr="00462E06">
        <w:rPr>
          <w:rFonts w:cs="Times New Roman"/>
        </w:rPr>
        <w:t>所有</w:t>
      </w:r>
      <w:r w:rsidR="006A682C">
        <w:rPr>
          <w:rFonts w:cs="Times New Roman" w:hint="eastAsia"/>
        </w:rPr>
        <w:t>的</w:t>
      </w:r>
      <w:r w:rsidR="00305D04" w:rsidRPr="00462E06">
        <w:rPr>
          <w:rFonts w:cs="Times New Roman"/>
        </w:rPr>
        <w:t>原始</w:t>
      </w:r>
      <w:r w:rsidR="0071296E" w:rsidRPr="00462E06">
        <w:rPr>
          <w:rFonts w:cs="Times New Roman"/>
        </w:rPr>
        <w:t>样本</w:t>
      </w:r>
      <w:r w:rsidR="00305D04" w:rsidRPr="00462E06">
        <w:rPr>
          <w:rFonts w:cs="Times New Roman"/>
        </w:rPr>
        <w:t>点是树的最</w:t>
      </w:r>
      <w:r w:rsidR="001D63EA">
        <w:rPr>
          <w:rFonts w:cs="Times New Roman" w:hint="eastAsia"/>
        </w:rPr>
        <w:t>底</w:t>
      </w:r>
      <w:r w:rsidR="00305D04" w:rsidRPr="00462E06">
        <w:rPr>
          <w:rFonts w:cs="Times New Roman"/>
        </w:rPr>
        <w:t>层，树的顶层是一个聚类的根节点。</w:t>
      </w:r>
    </w:p>
    <w:p w14:paraId="77A6920E" w14:textId="152971B9" w:rsidR="00E7482B" w:rsidRPr="00462E06" w:rsidRDefault="00927153" w:rsidP="00927153">
      <w:pPr>
        <w:ind w:firstLine="480"/>
        <w:rPr>
          <w:rFonts w:cs="Times New Roman"/>
        </w:rPr>
      </w:pPr>
      <w:r w:rsidRPr="00462E06">
        <w:rPr>
          <w:rFonts w:cs="Times New Roman"/>
        </w:rPr>
        <w:t>创建聚类树</w:t>
      </w:r>
      <w:r w:rsidR="0099512E">
        <w:rPr>
          <w:rFonts w:cs="Times New Roman" w:hint="eastAsia"/>
        </w:rPr>
        <w:t>的方法可分为</w:t>
      </w:r>
      <w:r w:rsidRPr="00462E06">
        <w:rPr>
          <w:rFonts w:cs="Times New Roman"/>
        </w:rPr>
        <w:t>自下而上凝聚</w:t>
      </w:r>
      <w:r w:rsidR="0099512E">
        <w:rPr>
          <w:rFonts w:cs="Times New Roman" w:hint="eastAsia"/>
        </w:rPr>
        <w:t>与</w:t>
      </w:r>
      <w:r w:rsidRPr="00462E06">
        <w:rPr>
          <w:rFonts w:cs="Times New Roman"/>
        </w:rPr>
        <w:t>自上而下分裂两种。凝聚的层次聚类方法刚开始每个点都认为是一个</w:t>
      </w:r>
      <w:r w:rsidR="00312E8B">
        <w:rPr>
          <w:rFonts w:cs="Times New Roman" w:hint="eastAsia"/>
        </w:rPr>
        <w:t>独立的</w:t>
      </w:r>
      <w:r w:rsidRPr="00462E06">
        <w:rPr>
          <w:rFonts w:cs="Times New Roman"/>
        </w:rPr>
        <w:t>簇，然后寻找最相近的簇不断地合并。分裂的层次聚类方法即把所有的对象</w:t>
      </w:r>
      <w:r w:rsidR="00EE3E4F" w:rsidRPr="00462E06">
        <w:rPr>
          <w:rFonts w:cs="Times New Roman"/>
        </w:rPr>
        <w:t>首先</w:t>
      </w:r>
      <w:r w:rsidRPr="00462E06">
        <w:rPr>
          <w:rFonts w:cs="Times New Roman"/>
        </w:rPr>
        <w:t>都放到一个簇，不断向下划分，直到满足某种设定的条件停止分裂。</w:t>
      </w:r>
    </w:p>
    <w:p w14:paraId="4C3E25E9" w14:textId="77777777" w:rsidR="00895ECD" w:rsidRPr="00462E06" w:rsidRDefault="00927153" w:rsidP="000D658F">
      <w:pPr>
        <w:ind w:firstLine="480"/>
        <w:rPr>
          <w:rFonts w:cs="Times New Roman"/>
        </w:rPr>
      </w:pPr>
      <w:r w:rsidRPr="00462E06">
        <w:rPr>
          <w:rFonts w:cs="Times New Roman"/>
        </w:rPr>
        <w:t>本研究中采用的是自下而上</w:t>
      </w:r>
      <w:r w:rsidR="00E7482B" w:rsidRPr="00462E06">
        <w:rPr>
          <w:rFonts w:cs="Times New Roman"/>
        </w:rPr>
        <w:t>凝聚</w:t>
      </w:r>
      <w:r w:rsidRPr="00462E06">
        <w:rPr>
          <w:rFonts w:cs="Times New Roman"/>
        </w:rPr>
        <w:t>的方法</w:t>
      </w:r>
      <w:r w:rsidR="00E7482B" w:rsidRPr="00462E06">
        <w:rPr>
          <w:rFonts w:cs="Times New Roman"/>
        </w:rPr>
        <w:t>，分别得到绿灯和红灯情况下，左转、直行、右转</w:t>
      </w:r>
      <w:r w:rsidR="00CD620C" w:rsidRPr="00462E06">
        <w:rPr>
          <w:rFonts w:cs="Times New Roman"/>
        </w:rPr>
        <w:t>三种驾驶意图下</w:t>
      </w:r>
      <w:r w:rsidR="0080778C" w:rsidRPr="00462E06">
        <w:rPr>
          <w:rFonts w:cs="Times New Roman"/>
        </w:rPr>
        <w:t>的聚类结果</w:t>
      </w:r>
    </w:p>
    <w:p w14:paraId="07413B2F" w14:textId="77777777" w:rsidR="00844333" w:rsidRPr="00462E06" w:rsidRDefault="00844333" w:rsidP="000D658F">
      <w:pPr>
        <w:ind w:firstLine="480"/>
        <w:rPr>
          <w:rFonts w:cs="Times New Roman"/>
        </w:rPr>
      </w:pPr>
    </w:p>
    <w:p w14:paraId="6C881DE3" w14:textId="77777777" w:rsidR="00CB5A7F" w:rsidRPr="00462E06" w:rsidRDefault="007E5142" w:rsidP="004D03C8">
      <w:pPr>
        <w:pStyle w:val="1"/>
        <w:spacing w:before="163"/>
        <w:rPr>
          <w:rFonts w:cs="Times New Roman"/>
        </w:rPr>
      </w:pPr>
      <w:bookmarkStart w:id="51" w:name="_Toc512758343"/>
      <w:r w:rsidRPr="00462E06">
        <w:rPr>
          <w:rFonts w:cs="Times New Roman"/>
        </w:rPr>
        <w:lastRenderedPageBreak/>
        <w:t>聚类参数寻优</w:t>
      </w:r>
      <w:bookmarkEnd w:id="51"/>
    </w:p>
    <w:p w14:paraId="3CEF86ED" w14:textId="71933AD5" w:rsidR="00560415" w:rsidRPr="00462E06" w:rsidRDefault="000D658F" w:rsidP="00560415">
      <w:pPr>
        <w:ind w:firstLine="480"/>
        <w:rPr>
          <w:rFonts w:cs="Times New Roman"/>
        </w:rPr>
      </w:pPr>
      <w:r w:rsidRPr="00462E06">
        <w:rPr>
          <w:rFonts w:cs="Times New Roman"/>
        </w:rPr>
        <w:t>层次聚类算法步骤如</w:t>
      </w:r>
      <w:r w:rsidRPr="00462E06">
        <w:rPr>
          <w:rFonts w:cs="Times New Roman"/>
        </w:rPr>
        <w:fldChar w:fldCharType="begin"/>
      </w:r>
      <w:r w:rsidRPr="00462E06">
        <w:rPr>
          <w:rFonts w:cs="Times New Roman"/>
        </w:rPr>
        <w:instrText xml:space="preserve"> REF _Ref512006930 \n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4-1</w:t>
      </w:r>
      <w:r w:rsidRPr="00462E06">
        <w:rPr>
          <w:rFonts w:cs="Times New Roman"/>
        </w:rPr>
        <w:fldChar w:fldCharType="end"/>
      </w:r>
      <w:r w:rsidRPr="00462E06">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Pr>
          <w:rFonts w:cs="Times New Roman" w:hint="eastAsia"/>
        </w:rPr>
        <w:t>则</w:t>
      </w:r>
      <w:r w:rsidRPr="00462E06">
        <w:rPr>
          <w:rFonts w:cs="Times New Roman"/>
        </w:rPr>
        <w:t>聚类结束。</w:t>
      </w:r>
    </w:p>
    <w:p w14:paraId="4C17F682" w14:textId="77777777" w:rsidR="00560415" w:rsidRPr="00462E06" w:rsidRDefault="00A059FF" w:rsidP="00A059FF">
      <w:pPr>
        <w:pStyle w:val="af1"/>
        <w:numPr>
          <w:ilvl w:val="0"/>
          <w:numId w:val="25"/>
        </w:numPr>
        <w:spacing w:after="326"/>
        <w:rPr>
          <w:rFonts w:cs="Times New Roman"/>
        </w:rPr>
      </w:pPr>
      <w:r w:rsidRPr="00462E06">
        <w:rPr>
          <w:rFonts w:cs="Times New Roman"/>
        </w:rPr>
        <w:t>层次聚类流程图</w:t>
      </w:r>
      <w:r w:rsidR="00B13EC1" w:rsidRPr="00462E06">
        <w:rPr>
          <w:rFonts w:cs="Times New Roman"/>
          <w:noProof/>
        </w:rPr>
        <w:object w:dxaOrig="0" w:dyaOrig="0" w14:anchorId="5B7AC455">
          <v:shape id="_x0000_s1081" type="#_x0000_t75" style="position:absolute;left:0;text-align:left;margin-left:80.9pt;margin-top:19.05pt;width:286.9pt;height:208.45pt;z-index:251680256;mso-position-horizontal-relative:text;mso-position-vertical-relative:text">
            <v:imagedata r:id="rId31" o:title=""/>
            <w10:wrap type="topAndBottom"/>
          </v:shape>
          <o:OLEObject Type="Embed" ProgID="Visio.Drawing.15" ShapeID="_x0000_s1081" DrawAspect="Content" ObjectID="_1586596267" r:id="rId32"/>
        </w:object>
      </w:r>
    </w:p>
    <w:p w14:paraId="4E58ACD9" w14:textId="77777777" w:rsidR="00C50335" w:rsidRPr="00462E06" w:rsidRDefault="00C50335" w:rsidP="00030A6F">
      <w:pPr>
        <w:ind w:firstLine="480"/>
        <w:rPr>
          <w:rFonts w:cs="Times New Roman"/>
        </w:rPr>
      </w:pPr>
      <w:r w:rsidRPr="00462E06">
        <w:rPr>
          <w:rFonts w:cs="Times New Roman"/>
        </w:rPr>
        <w:t>距离计算方式有：</w:t>
      </w:r>
      <w:r w:rsidR="00616E90" w:rsidRPr="00462E06">
        <w:rPr>
          <w:rFonts w:cs="Times New Roman"/>
        </w:rPr>
        <w:t>欧式距离</w:t>
      </w:r>
      <w:r w:rsidR="006439BA" w:rsidRPr="00462E06">
        <w:rPr>
          <w:rFonts w:cs="Times New Roman"/>
        </w:rPr>
        <w:t>（</w:t>
      </w:r>
      <w:r w:rsidR="006439BA" w:rsidRPr="00462E06">
        <w:rPr>
          <w:rFonts w:cs="Times New Roman"/>
        </w:rPr>
        <w:t>euclidean</w:t>
      </w:r>
      <w:r w:rsidR="006439BA" w:rsidRPr="00462E06">
        <w:rPr>
          <w:rFonts w:cs="Times New Roman"/>
        </w:rPr>
        <w:t>）</w:t>
      </w:r>
      <w:r w:rsidR="00616E90" w:rsidRPr="00462E06">
        <w:rPr>
          <w:rFonts w:cs="Times New Roman"/>
        </w:rPr>
        <w:t>、</w:t>
      </w:r>
      <w:r w:rsidR="0005038F" w:rsidRPr="00462E06">
        <w:rPr>
          <w:rFonts w:cs="Times New Roman"/>
        </w:rPr>
        <w:t>欧氏距离平方</w:t>
      </w:r>
      <w:r w:rsidR="006439BA" w:rsidRPr="00462E06">
        <w:rPr>
          <w:rFonts w:cs="Times New Roman"/>
        </w:rPr>
        <w:t>（</w:t>
      </w:r>
      <w:r w:rsidR="00387298" w:rsidRPr="00462E06">
        <w:rPr>
          <w:rFonts w:cs="Times New Roman"/>
        </w:rPr>
        <w:t>squaredeuclidean</w:t>
      </w:r>
      <w:r w:rsidR="006439BA" w:rsidRPr="00462E06">
        <w:rPr>
          <w:rFonts w:cs="Times New Roman"/>
        </w:rPr>
        <w:t>）</w:t>
      </w:r>
      <w:r w:rsidR="00AC3FCE" w:rsidRPr="00462E06">
        <w:rPr>
          <w:rFonts w:cs="Times New Roman"/>
        </w:rPr>
        <w:t>、标准化欧式距离</w:t>
      </w:r>
      <w:r w:rsidR="006439BA" w:rsidRPr="00462E06">
        <w:rPr>
          <w:rFonts w:cs="Times New Roman"/>
        </w:rPr>
        <w:t>（</w:t>
      </w:r>
      <w:r w:rsidR="008B4CF5" w:rsidRPr="00462E06">
        <w:rPr>
          <w:rFonts w:cs="Times New Roman"/>
        </w:rPr>
        <w:t>seuclidean</w:t>
      </w:r>
      <w:r w:rsidR="006439BA" w:rsidRPr="00462E06">
        <w:rPr>
          <w:rFonts w:cs="Times New Roman"/>
        </w:rPr>
        <w:t>）</w:t>
      </w:r>
      <w:r w:rsidR="00B664A8" w:rsidRPr="00462E06">
        <w:rPr>
          <w:rFonts w:cs="Times New Roman"/>
        </w:rPr>
        <w:t>、</w:t>
      </w:r>
      <w:r w:rsidR="007167AB" w:rsidRPr="00462E06">
        <w:rPr>
          <w:rFonts w:cs="Times New Roman"/>
        </w:rPr>
        <w:t>曼哈顿距离</w:t>
      </w:r>
      <w:r w:rsidR="006439BA" w:rsidRPr="00462E06">
        <w:rPr>
          <w:rFonts w:cs="Times New Roman"/>
        </w:rPr>
        <w:t>（</w:t>
      </w:r>
      <w:r w:rsidR="003F7C19" w:rsidRPr="00462E06">
        <w:rPr>
          <w:rFonts w:cs="Times New Roman"/>
        </w:rPr>
        <w:t>cityblock</w:t>
      </w:r>
      <w:r w:rsidR="006439BA" w:rsidRPr="00462E06">
        <w:rPr>
          <w:rFonts w:cs="Times New Roman"/>
        </w:rPr>
        <w:t>）</w:t>
      </w:r>
      <w:r w:rsidR="00501BAA" w:rsidRPr="00462E06">
        <w:rPr>
          <w:rFonts w:cs="Times New Roman"/>
        </w:rPr>
        <w:t>、</w:t>
      </w:r>
      <w:r w:rsidR="008F12C3" w:rsidRPr="00462E06">
        <w:rPr>
          <w:rFonts w:cs="Times New Roman"/>
        </w:rPr>
        <w:t>闵可夫斯基距离</w:t>
      </w:r>
      <w:r w:rsidR="006439BA" w:rsidRPr="00462E06">
        <w:rPr>
          <w:rFonts w:cs="Times New Roman"/>
        </w:rPr>
        <w:t>（</w:t>
      </w:r>
      <w:r w:rsidR="00003208" w:rsidRPr="00462E06">
        <w:rPr>
          <w:rFonts w:cs="Times New Roman"/>
        </w:rPr>
        <w:t>minkowski</w:t>
      </w:r>
      <w:r w:rsidR="006439BA" w:rsidRPr="00462E06">
        <w:rPr>
          <w:rFonts w:cs="Times New Roman"/>
        </w:rPr>
        <w:t>）</w:t>
      </w:r>
      <w:r w:rsidR="00FF2D6C" w:rsidRPr="00462E06">
        <w:rPr>
          <w:rFonts w:cs="Times New Roman"/>
        </w:rPr>
        <w:t>、</w:t>
      </w:r>
      <w:r w:rsidR="006D7555" w:rsidRPr="00462E06">
        <w:rPr>
          <w:rFonts w:cs="Times New Roman"/>
        </w:rPr>
        <w:t>切比雪夫距离</w:t>
      </w:r>
      <w:r w:rsidR="006439BA" w:rsidRPr="00462E06">
        <w:rPr>
          <w:rFonts w:cs="Times New Roman"/>
        </w:rPr>
        <w:t>（</w:t>
      </w:r>
      <w:r w:rsidR="00003208" w:rsidRPr="00462E06">
        <w:rPr>
          <w:rFonts w:cs="Times New Roman"/>
        </w:rPr>
        <w:t>chebychev</w:t>
      </w:r>
      <w:r w:rsidR="006439BA" w:rsidRPr="00462E06">
        <w:rPr>
          <w:rFonts w:cs="Times New Roman"/>
        </w:rPr>
        <w:t>）</w:t>
      </w:r>
      <w:r w:rsidR="006D7555" w:rsidRPr="00462E06">
        <w:rPr>
          <w:rFonts w:cs="Times New Roman"/>
        </w:rPr>
        <w:t>、马哈拉诺比斯距离</w:t>
      </w:r>
      <w:r w:rsidR="006439BA" w:rsidRPr="00462E06">
        <w:rPr>
          <w:rFonts w:cs="Times New Roman"/>
        </w:rPr>
        <w:t>（</w:t>
      </w:r>
      <w:r w:rsidR="00043174" w:rsidRPr="00462E06">
        <w:rPr>
          <w:rFonts w:cs="Times New Roman"/>
        </w:rPr>
        <w:t>mahalanobis</w:t>
      </w:r>
      <w:r w:rsidR="006439BA" w:rsidRPr="00462E06">
        <w:rPr>
          <w:rFonts w:cs="Times New Roman"/>
        </w:rPr>
        <w:t>）</w:t>
      </w:r>
      <w:r w:rsidR="006D7555" w:rsidRPr="00462E06">
        <w:rPr>
          <w:rFonts w:cs="Times New Roman"/>
        </w:rPr>
        <w:t>、余弦</w:t>
      </w:r>
      <w:r w:rsidR="00FF4715" w:rsidRPr="00462E06">
        <w:rPr>
          <w:rFonts w:cs="Times New Roman"/>
        </w:rPr>
        <w:t>相似度</w:t>
      </w:r>
      <w:r w:rsidR="006439BA" w:rsidRPr="00462E06">
        <w:rPr>
          <w:rFonts w:cs="Times New Roman"/>
        </w:rPr>
        <w:t>（</w:t>
      </w:r>
      <w:r w:rsidR="00B2735C" w:rsidRPr="00462E06">
        <w:rPr>
          <w:rFonts w:cs="Times New Roman"/>
        </w:rPr>
        <w:t>cosine</w:t>
      </w:r>
      <w:r w:rsidR="006439BA" w:rsidRPr="00462E06">
        <w:rPr>
          <w:rFonts w:cs="Times New Roman"/>
        </w:rPr>
        <w:t>）</w:t>
      </w:r>
      <w:r w:rsidR="006D7555" w:rsidRPr="00462E06">
        <w:rPr>
          <w:rFonts w:cs="Times New Roman"/>
        </w:rPr>
        <w:t>、皮尔逊相关系数</w:t>
      </w:r>
      <w:r w:rsidR="006439BA" w:rsidRPr="00462E06">
        <w:rPr>
          <w:rFonts w:cs="Times New Roman"/>
        </w:rPr>
        <w:t>（</w:t>
      </w:r>
      <w:r w:rsidR="006B5B77" w:rsidRPr="00462E06">
        <w:rPr>
          <w:rFonts w:cs="Times New Roman"/>
        </w:rPr>
        <w:t>correlation</w:t>
      </w:r>
      <w:r w:rsidR="006439BA" w:rsidRPr="00462E06">
        <w:rPr>
          <w:rFonts w:cs="Times New Roman"/>
        </w:rPr>
        <w:t>）</w:t>
      </w:r>
      <w:r w:rsidR="006D7555" w:rsidRPr="00462E06">
        <w:rPr>
          <w:rFonts w:cs="Times New Roman"/>
        </w:rPr>
        <w:t>、斯皮尔曼距离</w:t>
      </w:r>
      <w:r w:rsidR="006439BA" w:rsidRPr="00462E06">
        <w:rPr>
          <w:rFonts w:cs="Times New Roman"/>
        </w:rPr>
        <w:t>（</w:t>
      </w:r>
      <w:r w:rsidR="006B5B77" w:rsidRPr="00462E06">
        <w:rPr>
          <w:rFonts w:cs="Times New Roman"/>
        </w:rPr>
        <w:t>spearman</w:t>
      </w:r>
      <w:r w:rsidR="006439BA" w:rsidRPr="00462E06">
        <w:rPr>
          <w:rFonts w:cs="Times New Roman"/>
        </w:rPr>
        <w:t>）</w:t>
      </w:r>
      <w:r w:rsidR="006D7555" w:rsidRPr="00462E06">
        <w:rPr>
          <w:rFonts w:cs="Times New Roman"/>
        </w:rPr>
        <w:t>、汉明距离</w:t>
      </w:r>
      <w:r w:rsidR="006439BA" w:rsidRPr="00462E06">
        <w:rPr>
          <w:rFonts w:cs="Times New Roman"/>
        </w:rPr>
        <w:t>（</w:t>
      </w:r>
      <w:r w:rsidR="006B1C68" w:rsidRPr="00462E06">
        <w:rPr>
          <w:rFonts w:cs="Times New Roman"/>
        </w:rPr>
        <w:t>hamming</w:t>
      </w:r>
      <w:r w:rsidR="006439BA" w:rsidRPr="00462E06">
        <w:rPr>
          <w:rFonts w:cs="Times New Roman"/>
        </w:rPr>
        <w:t>）</w:t>
      </w:r>
      <w:r w:rsidR="006D7555" w:rsidRPr="00462E06">
        <w:rPr>
          <w:rFonts w:cs="Times New Roman"/>
        </w:rPr>
        <w:t>、</w:t>
      </w:r>
      <w:r w:rsidR="006B51EC" w:rsidRPr="00462E06">
        <w:rPr>
          <w:rFonts w:cs="Times New Roman"/>
        </w:rPr>
        <w:t>杰卡德距离</w:t>
      </w:r>
      <w:r w:rsidR="006439BA" w:rsidRPr="00462E06">
        <w:rPr>
          <w:rFonts w:cs="Times New Roman"/>
        </w:rPr>
        <w:t>（</w:t>
      </w:r>
      <w:r w:rsidR="00387298" w:rsidRPr="00462E06">
        <w:rPr>
          <w:rFonts w:cs="Times New Roman"/>
        </w:rPr>
        <w:t>jaccard</w:t>
      </w:r>
      <w:r w:rsidR="006439BA" w:rsidRPr="00462E06">
        <w:rPr>
          <w:rFonts w:cs="Times New Roman"/>
        </w:rPr>
        <w:t>）</w:t>
      </w:r>
      <w:r w:rsidR="000130C6" w:rsidRPr="00462E06">
        <w:rPr>
          <w:rFonts w:cs="Times New Roman"/>
        </w:rPr>
        <w:t>。</w:t>
      </w:r>
    </w:p>
    <w:p w14:paraId="3AEBCF95" w14:textId="77777777" w:rsidR="00C50335" w:rsidRPr="00462E06" w:rsidRDefault="00C50335" w:rsidP="004D188C">
      <w:pPr>
        <w:ind w:firstLine="480"/>
        <w:rPr>
          <w:rFonts w:cs="Times New Roman"/>
        </w:rPr>
      </w:pPr>
      <w:r w:rsidRPr="00462E06">
        <w:rPr>
          <w:rFonts w:cs="Times New Roman"/>
        </w:rPr>
        <w:t>连接方式有：</w:t>
      </w:r>
      <w:r w:rsidR="006439BA" w:rsidRPr="00462E06">
        <w:rPr>
          <w:rFonts w:cs="Times New Roman"/>
        </w:rPr>
        <w:t>平均</w:t>
      </w:r>
      <w:r w:rsidR="003E0CE0" w:rsidRPr="00462E06">
        <w:rPr>
          <w:rFonts w:cs="Times New Roman"/>
        </w:rPr>
        <w:t>值</w:t>
      </w:r>
      <w:r w:rsidR="007240E5" w:rsidRPr="00462E06">
        <w:rPr>
          <w:rFonts w:cs="Times New Roman"/>
        </w:rPr>
        <w:t>连接</w:t>
      </w:r>
      <w:r w:rsidR="006439BA" w:rsidRPr="00462E06">
        <w:rPr>
          <w:rFonts w:cs="Times New Roman"/>
        </w:rPr>
        <w:t>法</w:t>
      </w:r>
      <w:r w:rsidR="00804405" w:rsidRPr="00462E06">
        <w:rPr>
          <w:rFonts w:cs="Times New Roman"/>
        </w:rPr>
        <w:t>（</w:t>
      </w:r>
      <w:r w:rsidR="004C5F36" w:rsidRPr="00462E06">
        <w:rPr>
          <w:rFonts w:cs="Times New Roman"/>
        </w:rPr>
        <w:t>average linkage</w:t>
      </w:r>
      <w:r w:rsidR="00804405" w:rsidRPr="00462E06">
        <w:rPr>
          <w:rFonts w:cs="Times New Roman"/>
        </w:rPr>
        <w:t>）</w:t>
      </w:r>
      <w:r w:rsidR="006439BA" w:rsidRPr="00462E06">
        <w:rPr>
          <w:rFonts w:cs="Times New Roman"/>
        </w:rPr>
        <w:t>、</w:t>
      </w:r>
      <w:r w:rsidR="00E729BC" w:rsidRPr="00462E06">
        <w:rPr>
          <w:rFonts w:cs="Times New Roman"/>
        </w:rPr>
        <w:t>质心</w:t>
      </w:r>
      <w:r w:rsidR="00E91507" w:rsidRPr="00462E06">
        <w:rPr>
          <w:rFonts w:cs="Times New Roman"/>
        </w:rPr>
        <w:t>法（</w:t>
      </w:r>
      <w:r w:rsidR="00384C37" w:rsidRPr="00462E06">
        <w:rPr>
          <w:rFonts w:cs="Times New Roman"/>
        </w:rPr>
        <w:t>centroid linkage</w:t>
      </w:r>
      <w:r w:rsidR="00E91507" w:rsidRPr="00462E06">
        <w:rPr>
          <w:rFonts w:cs="Times New Roman"/>
        </w:rPr>
        <w:t>）、</w:t>
      </w:r>
      <w:r w:rsidR="00804423" w:rsidRPr="00462E06">
        <w:rPr>
          <w:rFonts w:cs="Times New Roman"/>
        </w:rPr>
        <w:t>全连接法</w:t>
      </w:r>
      <w:r w:rsidR="00E91507" w:rsidRPr="00462E06">
        <w:rPr>
          <w:rFonts w:cs="Times New Roman"/>
        </w:rPr>
        <w:t>（</w:t>
      </w:r>
      <w:r w:rsidR="003C15EA" w:rsidRPr="00462E06">
        <w:rPr>
          <w:rFonts w:cs="Times New Roman"/>
        </w:rPr>
        <w:t>complete linkage</w:t>
      </w:r>
      <w:r w:rsidR="00E91507" w:rsidRPr="00462E06">
        <w:rPr>
          <w:rFonts w:cs="Times New Roman"/>
        </w:rPr>
        <w:t>）、</w:t>
      </w:r>
      <w:r w:rsidR="00622B92" w:rsidRPr="00462E06">
        <w:rPr>
          <w:rFonts w:cs="Times New Roman"/>
        </w:rPr>
        <w:t>中</w:t>
      </w:r>
      <w:r w:rsidR="00106778" w:rsidRPr="00462E06">
        <w:rPr>
          <w:rFonts w:cs="Times New Roman"/>
        </w:rPr>
        <w:t>值</w:t>
      </w:r>
      <w:r w:rsidR="00BE2CA4" w:rsidRPr="00462E06">
        <w:rPr>
          <w:rFonts w:cs="Times New Roman"/>
        </w:rPr>
        <w:t>连接</w:t>
      </w:r>
      <w:r w:rsidR="00622B92" w:rsidRPr="00462E06">
        <w:rPr>
          <w:rFonts w:cs="Times New Roman"/>
        </w:rPr>
        <w:t>法（</w:t>
      </w:r>
      <w:r w:rsidR="00DB26B2" w:rsidRPr="00462E06">
        <w:rPr>
          <w:rFonts w:cs="Times New Roman"/>
        </w:rPr>
        <w:t>median linkage</w:t>
      </w:r>
      <w:r w:rsidR="00622B92" w:rsidRPr="00462E06">
        <w:rPr>
          <w:rFonts w:cs="Times New Roman"/>
        </w:rPr>
        <w:t>）、</w:t>
      </w:r>
      <w:r w:rsidR="00804423" w:rsidRPr="00462E06">
        <w:rPr>
          <w:rFonts w:cs="Times New Roman"/>
        </w:rPr>
        <w:t>单连接法</w:t>
      </w:r>
      <w:r w:rsidR="00706A2B" w:rsidRPr="00462E06">
        <w:rPr>
          <w:rFonts w:cs="Times New Roman"/>
        </w:rPr>
        <w:t>（</w:t>
      </w:r>
      <w:r w:rsidR="003C15EA" w:rsidRPr="00462E06">
        <w:rPr>
          <w:rFonts w:cs="Times New Roman"/>
        </w:rPr>
        <w:t>single linkage</w:t>
      </w:r>
      <w:r w:rsidR="00706A2B" w:rsidRPr="00462E06">
        <w:rPr>
          <w:rFonts w:cs="Times New Roman"/>
        </w:rPr>
        <w:t>）、</w:t>
      </w:r>
      <w:r w:rsidR="008E2AB7" w:rsidRPr="00462E06">
        <w:rPr>
          <w:rFonts w:cs="Times New Roman"/>
        </w:rPr>
        <w:t>离差平方和法</w:t>
      </w:r>
      <w:r w:rsidR="00087998" w:rsidRPr="00462E06">
        <w:rPr>
          <w:rFonts w:cs="Times New Roman"/>
        </w:rPr>
        <w:t>（</w:t>
      </w:r>
      <w:r w:rsidR="006B440A" w:rsidRPr="00462E06">
        <w:rPr>
          <w:rFonts w:cs="Times New Roman"/>
        </w:rPr>
        <w:t>Ward</w:t>
      </w:r>
      <w:r w:rsidR="006938E6" w:rsidRPr="00462E06">
        <w:rPr>
          <w:rFonts w:cs="Times New Roman"/>
        </w:rPr>
        <w:t>’</w:t>
      </w:r>
      <w:r w:rsidR="006B440A" w:rsidRPr="00462E06">
        <w:rPr>
          <w:rFonts w:cs="Times New Roman"/>
        </w:rPr>
        <w:t>s method</w:t>
      </w:r>
      <w:r w:rsidR="00087998" w:rsidRPr="00462E06">
        <w:rPr>
          <w:rFonts w:cs="Times New Roman"/>
        </w:rPr>
        <w:t>）、</w:t>
      </w:r>
      <w:r w:rsidR="00072DEC" w:rsidRPr="00462E06">
        <w:rPr>
          <w:rFonts w:cs="Times New Roman"/>
        </w:rPr>
        <w:t>加权平均</w:t>
      </w:r>
      <w:r w:rsidR="00A92C98" w:rsidRPr="00462E06">
        <w:rPr>
          <w:rFonts w:cs="Times New Roman"/>
        </w:rPr>
        <w:t>连接</w:t>
      </w:r>
      <w:r w:rsidR="00072DEC" w:rsidRPr="00462E06">
        <w:rPr>
          <w:rFonts w:cs="Times New Roman"/>
        </w:rPr>
        <w:t>法（</w:t>
      </w:r>
      <w:r w:rsidR="0095319F" w:rsidRPr="00462E06">
        <w:rPr>
          <w:rFonts w:cs="Times New Roman"/>
        </w:rPr>
        <w:t>weighted</w:t>
      </w:r>
      <w:r w:rsidR="0017023E" w:rsidRPr="00462E06">
        <w:rPr>
          <w:rFonts w:cs="Times New Roman"/>
        </w:rPr>
        <w:t xml:space="preserve"> linkage</w:t>
      </w:r>
      <w:r w:rsidR="00072DEC" w:rsidRPr="00462E06">
        <w:rPr>
          <w:rFonts w:cs="Times New Roman"/>
        </w:rPr>
        <w:t>）。</w:t>
      </w:r>
    </w:p>
    <w:p w14:paraId="03875D4D" w14:textId="7764E167" w:rsidR="00BA3E6C" w:rsidRPr="00462E06" w:rsidRDefault="00BA3E6C" w:rsidP="00BA3E6C">
      <w:pPr>
        <w:ind w:firstLine="480"/>
        <w:rPr>
          <w:rFonts w:cs="Times New Roman"/>
        </w:rPr>
      </w:pPr>
      <w:r w:rsidRPr="00462E06">
        <w:rPr>
          <w:rFonts w:cs="Times New Roman"/>
        </w:rPr>
        <w:t>不同的距离计算方式和连接方式会对聚类结果产生不同的影响，因此，在聚类之前需要确定最佳的距离计算方式和连接方式。</w:t>
      </w:r>
      <w:r w:rsidR="00C730A4" w:rsidRPr="00462E06">
        <w:rPr>
          <w:rFonts w:cs="Times New Roman"/>
        </w:rPr>
        <w:t>在本研究中，</w:t>
      </w:r>
      <w:r w:rsidR="00A371D9" w:rsidRPr="00462E06">
        <w:rPr>
          <w:rFonts w:cs="Times New Roman"/>
        </w:rPr>
        <w:t>用下面两个依据来对聚类结果进行评估</w:t>
      </w:r>
      <w:r w:rsidR="00684172">
        <w:rPr>
          <w:rFonts w:cs="Times New Roman" w:hint="eastAsia"/>
        </w:rPr>
        <w:t>和选择</w:t>
      </w:r>
      <w:r w:rsidR="00A371D9" w:rsidRPr="00462E06">
        <w:rPr>
          <w:rFonts w:cs="Times New Roman"/>
        </w:rPr>
        <w:t>，从而</w:t>
      </w:r>
      <w:r w:rsidR="00684172">
        <w:rPr>
          <w:rFonts w:cs="Times New Roman" w:hint="eastAsia"/>
        </w:rPr>
        <w:t>得到</w:t>
      </w:r>
      <w:r w:rsidR="00A371D9" w:rsidRPr="00462E06">
        <w:rPr>
          <w:rFonts w:cs="Times New Roman"/>
        </w:rPr>
        <w:t>最佳</w:t>
      </w:r>
      <w:r w:rsidR="00051D63">
        <w:rPr>
          <w:rFonts w:cs="Times New Roman" w:hint="eastAsia"/>
        </w:rPr>
        <w:t>的</w:t>
      </w:r>
      <w:r w:rsidR="00A371D9" w:rsidRPr="00462E06">
        <w:rPr>
          <w:rFonts w:cs="Times New Roman"/>
        </w:rPr>
        <w:t>聚类参数。</w:t>
      </w:r>
    </w:p>
    <w:p w14:paraId="7B130219" w14:textId="77777777" w:rsidR="00A371D9" w:rsidRPr="00462E06" w:rsidRDefault="00EC1C92" w:rsidP="00BA3E6C">
      <w:pPr>
        <w:ind w:firstLine="480"/>
        <w:rPr>
          <w:rFonts w:cs="Times New Roman"/>
        </w:rPr>
      </w:pPr>
      <w:r w:rsidRPr="00462E06">
        <w:rPr>
          <w:rFonts w:cs="Times New Roman"/>
        </w:rPr>
        <w:t>1</w:t>
      </w:r>
      <w:r w:rsidRPr="00462E06">
        <w:rPr>
          <w:rFonts w:cs="Times New Roman"/>
        </w:rPr>
        <w:t>、</w:t>
      </w:r>
      <w:r w:rsidR="00BA474D" w:rsidRPr="00462E06">
        <w:rPr>
          <w:rFonts w:cs="Times New Roman"/>
        </w:rPr>
        <w:t>相关系数要尽可能大。</w:t>
      </w:r>
    </w:p>
    <w:p w14:paraId="234482F4" w14:textId="77777777" w:rsidR="00BA3E6C" w:rsidRPr="00462E06" w:rsidRDefault="00BA474D" w:rsidP="004D188C">
      <w:pPr>
        <w:ind w:firstLine="480"/>
        <w:rPr>
          <w:rFonts w:cs="Times New Roman"/>
        </w:rPr>
      </w:pPr>
      <w:r w:rsidRPr="00462E06">
        <w:rPr>
          <w:rFonts w:cs="Times New Roman"/>
        </w:rPr>
        <w:t>2</w:t>
      </w:r>
      <w:r w:rsidRPr="00462E06">
        <w:rPr>
          <w:rFonts w:cs="Times New Roman"/>
        </w:rPr>
        <w:t>、每个</w:t>
      </w:r>
      <w:r w:rsidR="005C4574" w:rsidRPr="00462E06">
        <w:rPr>
          <w:rFonts w:cs="Times New Roman"/>
        </w:rPr>
        <w:t>簇</w:t>
      </w:r>
      <w:r w:rsidR="00F5013F" w:rsidRPr="00462E06">
        <w:rPr>
          <w:rFonts w:cs="Times New Roman"/>
        </w:rPr>
        <w:t>中</w:t>
      </w:r>
      <w:r w:rsidRPr="00462E06">
        <w:rPr>
          <w:rFonts w:cs="Times New Roman"/>
        </w:rPr>
        <w:t>样本数量不少于总样本量的</w:t>
      </w:r>
      <w:r w:rsidRPr="00462E06">
        <w:rPr>
          <w:rFonts w:cs="Times New Roman"/>
        </w:rPr>
        <w:t>3</w:t>
      </w:r>
      <w:r w:rsidR="00822D9F" w:rsidRPr="00462E06">
        <w:rPr>
          <w:rFonts w:cs="Times New Roman"/>
        </w:rPr>
        <w:t>3</w:t>
      </w:r>
      <w:r w:rsidRPr="00462E06">
        <w:rPr>
          <w:rFonts w:cs="Times New Roman"/>
        </w:rPr>
        <w:t>%</w:t>
      </w:r>
      <w:r w:rsidR="009E43A6" w:rsidRPr="00462E06">
        <w:rPr>
          <w:rFonts w:cs="Times New Roman"/>
        </w:rPr>
        <w:t>。</w:t>
      </w:r>
    </w:p>
    <w:p w14:paraId="16608683" w14:textId="30762BCF" w:rsidR="004C5F60" w:rsidRPr="00462E06" w:rsidRDefault="00CE00DF" w:rsidP="00BB2B0C">
      <w:pPr>
        <w:ind w:firstLine="480"/>
        <w:rPr>
          <w:rFonts w:cs="Times New Roman"/>
        </w:rPr>
      </w:pPr>
      <w:r w:rsidRPr="00462E06">
        <w:rPr>
          <w:rFonts w:cs="Times New Roman"/>
        </w:rPr>
        <w:t>相关（</w:t>
      </w:r>
      <w:r w:rsidRPr="00462E06">
        <w:rPr>
          <w:rFonts w:cs="Times New Roman"/>
        </w:rPr>
        <w:t>cophenet</w:t>
      </w:r>
      <w:r w:rsidRPr="00462E06">
        <w:rPr>
          <w:rFonts w:cs="Times New Roman"/>
        </w:rPr>
        <w:t>）系数可用于检测聚类树中各</w:t>
      </w:r>
      <w:r w:rsidR="000646C8">
        <w:rPr>
          <w:rFonts w:cs="Times New Roman" w:hint="eastAsia"/>
        </w:rPr>
        <w:t>样本</w:t>
      </w:r>
      <w:r w:rsidRPr="00462E06">
        <w:rPr>
          <w:rFonts w:cs="Times New Roman"/>
        </w:rPr>
        <w:t>间的距离和实际的距离之间有多大的相关性。</w:t>
      </w:r>
      <w:r w:rsidR="00E47C66">
        <w:rPr>
          <w:rFonts w:cs="Times New Roman" w:hint="eastAsia"/>
        </w:rPr>
        <w:t>如果这个系数离</w:t>
      </w:r>
      <w:r w:rsidR="00E47C66">
        <w:rPr>
          <w:rFonts w:cs="Times New Roman" w:hint="eastAsia"/>
        </w:rPr>
        <w:t>1</w:t>
      </w:r>
      <w:r w:rsidR="00E47C66">
        <w:rPr>
          <w:rFonts w:cs="Times New Roman" w:hint="eastAsia"/>
        </w:rPr>
        <w:t>越近，则代表</w:t>
      </w:r>
      <w:r w:rsidR="009F08AC">
        <w:rPr>
          <w:rFonts w:cs="Times New Roman" w:hint="eastAsia"/>
        </w:rPr>
        <w:t>了</w:t>
      </w:r>
      <w:r w:rsidR="00E47C66">
        <w:rPr>
          <w:rFonts w:cs="Times New Roman" w:hint="eastAsia"/>
        </w:rPr>
        <w:t>由这组聚类参数</w:t>
      </w:r>
      <w:r w:rsidR="002A71C7">
        <w:rPr>
          <w:rFonts w:cs="Times New Roman" w:hint="eastAsia"/>
        </w:rPr>
        <w:t>所</w:t>
      </w:r>
      <w:r w:rsidR="00E47C66">
        <w:rPr>
          <w:rFonts w:cs="Times New Roman" w:hint="eastAsia"/>
        </w:rPr>
        <w:t>得到的聚类</w:t>
      </w:r>
      <w:r w:rsidR="00D03AFC">
        <w:rPr>
          <w:rFonts w:cs="Times New Roman" w:hint="eastAsia"/>
        </w:rPr>
        <w:t>结</w:t>
      </w:r>
      <w:r w:rsidR="00E47C66">
        <w:rPr>
          <w:rFonts w:cs="Times New Roman" w:hint="eastAsia"/>
        </w:rPr>
        <w:t>果越好</w:t>
      </w:r>
      <w:r w:rsidRPr="00462E06">
        <w:rPr>
          <w:rFonts w:cs="Times New Roman"/>
        </w:rPr>
        <w:t>。</w:t>
      </w:r>
      <w:r w:rsidRPr="00462E06">
        <w:rPr>
          <w:rFonts w:cs="Times New Roman"/>
        </w:rPr>
        <w:lastRenderedPageBreak/>
        <w:t>对类中样本数量</w:t>
      </w:r>
      <w:r w:rsidR="009F371B">
        <w:rPr>
          <w:rFonts w:cs="Times New Roman" w:hint="eastAsia"/>
        </w:rPr>
        <w:t>设</w:t>
      </w:r>
      <w:r w:rsidRPr="00462E06">
        <w:rPr>
          <w:rFonts w:cs="Times New Roman"/>
        </w:rPr>
        <w:t>限制，</w:t>
      </w:r>
      <w:r w:rsidR="00AC4FE5">
        <w:rPr>
          <w:rFonts w:cs="Times New Roman" w:hint="eastAsia"/>
        </w:rPr>
        <w:t>是</w:t>
      </w:r>
      <w:r w:rsidRPr="00462E06">
        <w:rPr>
          <w:rFonts w:cs="Times New Roman"/>
        </w:rPr>
        <w:t>为后续</w:t>
      </w:r>
      <w:r w:rsidR="00B31703">
        <w:rPr>
          <w:rFonts w:cs="Times New Roman" w:hint="eastAsia"/>
        </w:rPr>
        <w:t>的</w:t>
      </w:r>
      <w:r w:rsidRPr="00462E06">
        <w:rPr>
          <w:rFonts w:cs="Times New Roman"/>
        </w:rPr>
        <w:t>有监督学习做准备。聚类划分的个数不宜太多，因此设置最佳聚类个数最多为</w:t>
      </w:r>
      <w:r w:rsidRPr="00462E06">
        <w:rPr>
          <w:rFonts w:cs="Times New Roman"/>
        </w:rPr>
        <w:t>3</w:t>
      </w:r>
      <w:r w:rsidRPr="00462E06">
        <w:rPr>
          <w:rFonts w:cs="Times New Roman"/>
        </w:rPr>
        <w:t>个，故选取</w:t>
      </w:r>
      <w:r w:rsidRPr="00462E06">
        <w:rPr>
          <w:rFonts w:cs="Times New Roman"/>
        </w:rPr>
        <w:t>33%</w:t>
      </w:r>
      <w:r w:rsidRPr="00462E06">
        <w:rPr>
          <w:rFonts w:cs="Times New Roman"/>
        </w:rPr>
        <w:t>。根据</w:t>
      </w:r>
      <w:r w:rsidR="00710FD0">
        <w:rPr>
          <w:rFonts w:cs="Times New Roman" w:hint="eastAsia"/>
        </w:rPr>
        <w:t>以上</w:t>
      </w:r>
      <w:r w:rsidRPr="00462E06">
        <w:rPr>
          <w:rFonts w:cs="Times New Roman"/>
        </w:rPr>
        <w:t>两个规则，可编写程序自动搜索最优聚类参数，如</w:t>
      </w:r>
      <w:r w:rsidRPr="00462E06">
        <w:rPr>
          <w:rFonts w:cs="Times New Roman"/>
        </w:rPr>
        <w:fldChar w:fldCharType="begin"/>
      </w:r>
      <w:r w:rsidRPr="00462E06">
        <w:rPr>
          <w:rFonts w:cs="Times New Roman"/>
        </w:rPr>
        <w:instrText xml:space="preserve"> REF _Ref512006969 \n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4-2</w:t>
      </w:r>
      <w:r w:rsidRPr="00462E06">
        <w:rPr>
          <w:rFonts w:cs="Times New Roman"/>
        </w:rPr>
        <w:fldChar w:fldCharType="end"/>
      </w:r>
      <w:r w:rsidRPr="00462E06">
        <w:rPr>
          <w:rFonts w:cs="Times New Roman"/>
        </w:rPr>
        <w:t>所示</w:t>
      </w:r>
      <w:r w:rsidR="00332B36">
        <w:rPr>
          <w:rFonts w:cs="Times New Roman" w:hint="eastAsia"/>
        </w:rPr>
        <w:t>为</w:t>
      </w:r>
      <w:r w:rsidR="00332B36" w:rsidRPr="00462E06">
        <w:rPr>
          <w:rFonts w:cs="Times New Roman"/>
        </w:rPr>
        <w:t>程序流程图</w:t>
      </w:r>
      <w:r w:rsidR="00BB2B0C" w:rsidRPr="00462E06">
        <w:rPr>
          <w:rFonts w:cs="Times New Roman"/>
        </w:rPr>
        <w:t>。</w:t>
      </w:r>
    </w:p>
    <w:p w14:paraId="10150817" w14:textId="77777777" w:rsidR="006F7F9F" w:rsidRPr="00462E06" w:rsidRDefault="00B13EC1" w:rsidP="006F2C05">
      <w:pPr>
        <w:pStyle w:val="af1"/>
        <w:numPr>
          <w:ilvl w:val="0"/>
          <w:numId w:val="25"/>
        </w:numPr>
        <w:spacing w:before="0" w:after="326"/>
        <w:rPr>
          <w:rFonts w:cs="Times New Roman"/>
        </w:rPr>
      </w:pPr>
      <w:bookmarkStart w:id="52" w:name="_Ref512006969"/>
      <w:r w:rsidRPr="00462E06">
        <w:rPr>
          <w:rFonts w:cs="Times New Roman"/>
          <w:noProof/>
        </w:rPr>
        <w:object w:dxaOrig="0" w:dyaOrig="0" w14:anchorId="0FCAD4D6">
          <v:shape id="_x0000_s1039" type="#_x0000_t75" style="position:absolute;left:0;text-align:left;margin-left:73.9pt;margin-top:3.6pt;width:303.8pt;height:351.8pt;z-index:251677184;mso-position-horizontal-relative:text;mso-position-vertical-relative:text">
            <v:imagedata r:id="rId33" o:title=""/>
            <w10:wrap type="topAndBottom"/>
          </v:shape>
          <o:OLEObject Type="Embed" ProgID="Visio.Drawing.15" ShapeID="_x0000_s1039" DrawAspect="Content" ObjectID="_1586596268" r:id="rId34"/>
        </w:object>
      </w:r>
      <w:r w:rsidR="006F7F9F" w:rsidRPr="00462E06">
        <w:rPr>
          <w:rFonts w:cs="Times New Roman"/>
        </w:rPr>
        <w:t>聚类参数寻优流程图</w:t>
      </w:r>
      <w:bookmarkEnd w:id="52"/>
    </w:p>
    <w:p w14:paraId="11E40C30" w14:textId="77777777" w:rsidR="000F6C9A" w:rsidRPr="00462E06" w:rsidRDefault="00D21F48" w:rsidP="00554050">
      <w:pPr>
        <w:ind w:firstLine="480"/>
        <w:rPr>
          <w:rFonts w:cs="Times New Roman"/>
        </w:rPr>
      </w:pPr>
      <w:r w:rsidRPr="00462E06">
        <w:rPr>
          <w:rFonts w:cs="Times New Roman"/>
        </w:rPr>
        <w:t>所得结果如</w:t>
      </w:r>
      <w:r w:rsidR="00C133AE" w:rsidRPr="00462E06">
        <w:rPr>
          <w:rFonts w:cs="Times New Roman"/>
        </w:rPr>
        <w:fldChar w:fldCharType="begin"/>
      </w:r>
      <w:r w:rsidR="00C133AE" w:rsidRPr="00462E06">
        <w:rPr>
          <w:rFonts w:cs="Times New Roman"/>
        </w:rPr>
        <w:instrText xml:space="preserve"> REF _Ref512007047 \n \h </w:instrText>
      </w:r>
      <w:r w:rsidR="00A91B92" w:rsidRPr="00462E06">
        <w:rPr>
          <w:rFonts w:cs="Times New Roman"/>
        </w:rPr>
        <w:instrText xml:space="preserve"> \* MERGEFORMAT </w:instrText>
      </w:r>
      <w:r w:rsidR="00C133AE" w:rsidRPr="00462E06">
        <w:rPr>
          <w:rFonts w:cs="Times New Roman"/>
        </w:rPr>
      </w:r>
      <w:r w:rsidR="00C133AE" w:rsidRPr="00462E06">
        <w:rPr>
          <w:rFonts w:cs="Times New Roman"/>
        </w:rPr>
        <w:fldChar w:fldCharType="separate"/>
      </w:r>
      <w:r w:rsidR="00AC64B7" w:rsidRPr="00462E06">
        <w:rPr>
          <w:rFonts w:cs="Times New Roman"/>
        </w:rPr>
        <w:t>表</w:t>
      </w:r>
      <w:r w:rsidR="00AC64B7" w:rsidRPr="00462E06">
        <w:rPr>
          <w:rFonts w:cs="Times New Roman"/>
        </w:rPr>
        <w:t>4-1</w:t>
      </w:r>
      <w:r w:rsidR="00C133AE" w:rsidRPr="00462E06">
        <w:rPr>
          <w:rFonts w:cs="Times New Roman"/>
        </w:rPr>
        <w:fldChar w:fldCharType="end"/>
      </w:r>
      <w:r w:rsidR="000F6C9A" w:rsidRPr="00462E06">
        <w:rPr>
          <w:rFonts w:cs="Times New Roman"/>
        </w:rPr>
        <w:t>、</w:t>
      </w:r>
      <w:r w:rsidR="000F6C9A" w:rsidRPr="00462E06">
        <w:rPr>
          <w:rFonts w:cs="Times New Roman"/>
        </w:rPr>
        <w:fldChar w:fldCharType="begin"/>
      </w:r>
      <w:r w:rsidR="000F6C9A" w:rsidRPr="00462E06">
        <w:rPr>
          <w:rFonts w:cs="Times New Roman"/>
        </w:rPr>
        <w:instrText xml:space="preserve"> REF _Ref512007067 \n \h  \* MERGEFORMAT </w:instrText>
      </w:r>
      <w:r w:rsidR="000F6C9A" w:rsidRPr="00462E06">
        <w:rPr>
          <w:rFonts w:cs="Times New Roman"/>
        </w:rPr>
      </w:r>
      <w:r w:rsidR="000F6C9A" w:rsidRPr="00462E06">
        <w:rPr>
          <w:rFonts w:cs="Times New Roman"/>
        </w:rPr>
        <w:fldChar w:fldCharType="separate"/>
      </w:r>
      <w:r w:rsidR="000F6C9A" w:rsidRPr="00462E06">
        <w:rPr>
          <w:rFonts w:cs="Times New Roman"/>
        </w:rPr>
        <w:t>表</w:t>
      </w:r>
      <w:r w:rsidR="000F6C9A" w:rsidRPr="00462E06">
        <w:rPr>
          <w:rFonts w:cs="Times New Roman"/>
        </w:rPr>
        <w:t>4-2</w:t>
      </w:r>
      <w:r w:rsidR="000F6C9A" w:rsidRPr="00462E06">
        <w:rPr>
          <w:rFonts w:cs="Times New Roman"/>
        </w:rPr>
        <w:fldChar w:fldCharType="end"/>
      </w:r>
      <w:r w:rsidR="00136D69" w:rsidRPr="00462E06">
        <w:rPr>
          <w:rFonts w:cs="Times New Roman"/>
        </w:rPr>
        <w:t>，分别为</w:t>
      </w:r>
      <w:r w:rsidR="007C4972" w:rsidRPr="00462E06">
        <w:rPr>
          <w:rFonts w:cs="Times New Roman"/>
        </w:rPr>
        <w:t>绿灯</w:t>
      </w:r>
      <w:r w:rsidR="00136D69" w:rsidRPr="00462E06">
        <w:rPr>
          <w:rFonts w:cs="Times New Roman"/>
        </w:rPr>
        <w:t>和红灯情况下最佳聚类参数。</w:t>
      </w:r>
    </w:p>
    <w:p w14:paraId="74B438E5" w14:textId="77777777" w:rsidR="00B25AD7" w:rsidRPr="00462E06" w:rsidRDefault="007C4972" w:rsidP="00554050">
      <w:pPr>
        <w:pStyle w:val="af1"/>
        <w:numPr>
          <w:ilvl w:val="0"/>
          <w:numId w:val="2"/>
        </w:numPr>
        <w:spacing w:beforeLines="100" w:before="326" w:afterLines="50" w:after="163"/>
        <w:rPr>
          <w:rFonts w:cs="Times New Roman"/>
        </w:rPr>
      </w:pPr>
      <w:bookmarkStart w:id="53" w:name="_Ref512007047"/>
      <w:r w:rsidRPr="00462E06">
        <w:rPr>
          <w:rFonts w:cs="Times New Roman"/>
        </w:rPr>
        <w:t>绿灯最佳聚类参数</w:t>
      </w:r>
      <w:bookmarkEnd w:id="53"/>
    </w:p>
    <w:tbl>
      <w:tblPr>
        <w:tblW w:w="5000" w:type="pct"/>
        <w:tblLook w:val="04A0" w:firstRow="1" w:lastRow="0" w:firstColumn="1" w:lastColumn="0" w:noHBand="0" w:noVBand="1"/>
      </w:tblPr>
      <w:tblGrid>
        <w:gridCol w:w="2321"/>
        <w:gridCol w:w="2321"/>
        <w:gridCol w:w="2322"/>
        <w:gridCol w:w="2322"/>
      </w:tblGrid>
      <w:tr w:rsidR="009A58FE" w:rsidRPr="00462E06"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59582E" w:rsidRPr="00462E06"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0.735</w:t>
            </w:r>
          </w:p>
        </w:tc>
      </w:tr>
      <w:tr w:rsidR="0059582E" w:rsidRPr="00462E06"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0.758</w:t>
            </w:r>
          </w:p>
        </w:tc>
      </w:tr>
      <w:tr w:rsidR="0059582E" w:rsidRPr="00462E06"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0.598</w:t>
            </w:r>
          </w:p>
        </w:tc>
      </w:tr>
    </w:tbl>
    <w:p w14:paraId="7020A445" w14:textId="0203184A" w:rsidR="007C4972" w:rsidRPr="00462E06" w:rsidRDefault="00E979DA" w:rsidP="00554050">
      <w:pPr>
        <w:ind w:firstLineChars="0" w:firstLine="0"/>
        <w:rPr>
          <w:rFonts w:cs="Times New Roman" w:hint="eastAsia"/>
        </w:rPr>
      </w:pPr>
      <w:r>
        <w:rPr>
          <w:rFonts w:cs="Times New Roman" w:hint="eastAsia"/>
        </w:rPr>
        <w:t xml:space="preserve"> </w:t>
      </w:r>
    </w:p>
    <w:p w14:paraId="2F4ACECC" w14:textId="77777777" w:rsidR="00AD5E8E" w:rsidRPr="00462E06" w:rsidRDefault="007C4972" w:rsidP="00513B3D">
      <w:pPr>
        <w:pStyle w:val="af1"/>
        <w:numPr>
          <w:ilvl w:val="0"/>
          <w:numId w:val="2"/>
        </w:numPr>
        <w:spacing w:beforeLines="100" w:before="326" w:afterLines="50" w:after="163"/>
        <w:rPr>
          <w:rStyle w:val="Char"/>
          <w:bCs/>
          <w:sz w:val="24"/>
        </w:rPr>
      </w:pPr>
      <w:bookmarkStart w:id="54" w:name="_Ref512007067"/>
      <w:r w:rsidRPr="00462E06">
        <w:rPr>
          <w:rFonts w:cs="Times New Roman"/>
        </w:rPr>
        <w:t>红灯</w:t>
      </w:r>
      <w:r w:rsidRPr="00462E06">
        <w:rPr>
          <w:rStyle w:val="Char"/>
        </w:rPr>
        <w:t>最佳聚类参数</w:t>
      </w:r>
      <w:bookmarkEnd w:id="54"/>
    </w:p>
    <w:tbl>
      <w:tblPr>
        <w:tblW w:w="5000" w:type="pct"/>
        <w:tblLook w:val="04A0" w:firstRow="1" w:lastRow="0" w:firstColumn="1" w:lastColumn="0" w:noHBand="0" w:noVBand="1"/>
      </w:tblPr>
      <w:tblGrid>
        <w:gridCol w:w="2321"/>
        <w:gridCol w:w="2321"/>
        <w:gridCol w:w="2322"/>
        <w:gridCol w:w="2322"/>
      </w:tblGrid>
      <w:tr w:rsidR="00AD5E8E" w:rsidRPr="00462E06"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DF74EF" w:rsidRPr="00462E06"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lastRenderedPageBreak/>
              <w:t>左转</w:t>
            </w:r>
          </w:p>
        </w:tc>
        <w:tc>
          <w:tcPr>
            <w:tcW w:w="1250" w:type="pct"/>
            <w:tcBorders>
              <w:top w:val="nil"/>
              <w:left w:val="nil"/>
              <w:bottom w:val="nil"/>
              <w:right w:val="nil"/>
            </w:tcBorders>
            <w:shd w:val="clear" w:color="auto" w:fill="auto"/>
            <w:noWrap/>
            <w:vAlign w:val="center"/>
          </w:tcPr>
          <w:p w14:paraId="0A92908A"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0.773</w:t>
            </w:r>
          </w:p>
        </w:tc>
      </w:tr>
      <w:tr w:rsidR="00DF74EF" w:rsidRPr="00462E06"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0.391</w:t>
            </w:r>
          </w:p>
        </w:tc>
      </w:tr>
      <w:tr w:rsidR="00DF74EF" w:rsidRPr="00462E06"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0.748</w:t>
            </w:r>
          </w:p>
        </w:tc>
      </w:tr>
    </w:tbl>
    <w:p w14:paraId="61B245AB" w14:textId="77777777" w:rsidR="001D5319" w:rsidRDefault="001D5319" w:rsidP="00554050">
      <w:pPr>
        <w:ind w:firstLineChars="0" w:firstLine="420"/>
        <w:rPr>
          <w:rFonts w:cs="Times New Roman"/>
        </w:rPr>
      </w:pPr>
    </w:p>
    <w:p w14:paraId="2D526774" w14:textId="54F1F78A" w:rsidR="00AD5E8E" w:rsidRPr="00462E06" w:rsidRDefault="007154B7" w:rsidP="00554050">
      <w:pPr>
        <w:ind w:firstLineChars="0" w:firstLine="420"/>
        <w:rPr>
          <w:rFonts w:cs="Times New Roman"/>
        </w:rPr>
      </w:pPr>
      <w:r w:rsidRPr="00462E06">
        <w:rPr>
          <w:rFonts w:cs="Times New Roman"/>
        </w:rPr>
        <w:t>以下对</w:t>
      </w:r>
      <w:r w:rsidR="00080020" w:rsidRPr="00462E06">
        <w:rPr>
          <w:rFonts w:cs="Times New Roman"/>
        </w:rPr>
        <w:t>上述涉及到的距离计算方法以及连接方法进行</w:t>
      </w:r>
      <w:r w:rsidR="00F22775" w:rsidRPr="00462E06">
        <w:rPr>
          <w:rFonts w:cs="Times New Roman"/>
        </w:rPr>
        <w:t>简要</w:t>
      </w:r>
      <w:r w:rsidR="00080020" w:rsidRPr="00462E06">
        <w:rPr>
          <w:rFonts w:cs="Times New Roman"/>
        </w:rPr>
        <w:t>描述。</w:t>
      </w:r>
    </w:p>
    <w:p w14:paraId="4D579871" w14:textId="1ED7B898" w:rsidR="00893755" w:rsidRPr="00462E06" w:rsidRDefault="00F54A06" w:rsidP="0069050F">
      <w:pPr>
        <w:ind w:firstLine="480"/>
        <w:rPr>
          <w:rFonts w:cs="Times New Roman"/>
        </w:rPr>
      </w:pPr>
      <w:r w:rsidRPr="00462E06">
        <w:rPr>
          <w:rFonts w:cs="Times New Roman"/>
        </w:rPr>
        <w:t>切比雪夫距离</w:t>
      </w:r>
      <w:r w:rsidR="00440D11" w:rsidRPr="00462E06">
        <w:rPr>
          <w:rFonts w:cs="Times New Roman"/>
        </w:rPr>
        <w:t>是</w:t>
      </w:r>
      <w:r w:rsidR="004B51BF">
        <w:rPr>
          <w:rFonts w:cs="Times New Roman" w:hint="eastAsia"/>
        </w:rPr>
        <w:t>指</w:t>
      </w:r>
      <w:r w:rsidR="00A45602">
        <w:rPr>
          <w:rFonts w:cs="Times New Roman" w:hint="eastAsia"/>
        </w:rPr>
        <w:t>两个点之间，所有</w:t>
      </w:r>
      <w:r w:rsidR="00440D11" w:rsidRPr="00462E06">
        <w:rPr>
          <w:rFonts w:cs="Times New Roman"/>
        </w:rPr>
        <w:t>坐标值</w:t>
      </w:r>
      <w:r w:rsidR="00A45602">
        <w:rPr>
          <w:rFonts w:cs="Times New Roman" w:hint="eastAsia"/>
        </w:rPr>
        <w:t>的相减，取</w:t>
      </w:r>
      <w:r w:rsidR="00440D11" w:rsidRPr="00462E06">
        <w:rPr>
          <w:rFonts w:cs="Times New Roman"/>
        </w:rPr>
        <w:t>绝对值的最大</w:t>
      </w:r>
      <w:r w:rsidR="00A45602">
        <w:rPr>
          <w:rFonts w:cs="Times New Roman" w:hint="eastAsia"/>
        </w:rPr>
        <w:t>的值</w:t>
      </w:r>
      <w:r w:rsidR="00440D11" w:rsidRPr="00462E06">
        <w:rPr>
          <w:rFonts w:cs="Times New Roman"/>
        </w:rPr>
        <w:t>。</w:t>
      </w:r>
    </w:p>
    <w:p w14:paraId="348015F2" w14:textId="77777777" w:rsidR="00893755" w:rsidRPr="00462E06" w:rsidRDefault="005E0D44" w:rsidP="0069050F">
      <w:pPr>
        <w:ind w:firstLine="480"/>
        <w:rPr>
          <w:rFonts w:cs="Times New Roman"/>
        </w:rPr>
      </w:pPr>
      <w:r w:rsidRPr="00462E06">
        <w:rPr>
          <w:rFonts w:cs="Times New Roman"/>
        </w:rPr>
        <w:t>皮尔逊相关系数</w:t>
      </w:r>
      <w:r w:rsidR="001B5DD3" w:rsidRPr="00462E06">
        <w:rPr>
          <w:rFonts w:cs="Times New Roman"/>
        </w:rPr>
        <w:t>为两个</w:t>
      </w:r>
      <w:r w:rsidR="00142873" w:rsidRPr="00462E06">
        <w:rPr>
          <w:rFonts w:cs="Times New Roman"/>
        </w:rPr>
        <w:t>指标</w:t>
      </w:r>
      <w:r w:rsidR="001B5DD3" w:rsidRPr="00462E06">
        <w:rPr>
          <w:rFonts w:cs="Times New Roman"/>
        </w:rPr>
        <w:t>之间的协方差和标准差的商</w:t>
      </w:r>
      <w:r w:rsidR="005E5353" w:rsidRPr="00462E06">
        <w:rPr>
          <w:rFonts w:cs="Times New Roman"/>
        </w:rPr>
        <w:t>，用于度量两个变量之间的相关程度</w:t>
      </w:r>
      <w:r w:rsidR="00325A7D" w:rsidRPr="00462E06">
        <w:rPr>
          <w:rFonts w:cs="Times New Roman"/>
        </w:rPr>
        <w:t>，其值介于</w:t>
      </w:r>
      <w:r w:rsidR="00325A7D" w:rsidRPr="00462E06">
        <w:rPr>
          <w:rFonts w:cs="Times New Roman"/>
        </w:rPr>
        <w:t>-1</w:t>
      </w:r>
      <w:r w:rsidR="00325A7D" w:rsidRPr="00462E06">
        <w:rPr>
          <w:rFonts w:cs="Times New Roman"/>
        </w:rPr>
        <w:t>与</w:t>
      </w:r>
      <w:r w:rsidR="00325A7D" w:rsidRPr="00462E06">
        <w:rPr>
          <w:rFonts w:cs="Times New Roman"/>
        </w:rPr>
        <w:t>1</w:t>
      </w:r>
      <w:r w:rsidR="00325A7D" w:rsidRPr="00462E06">
        <w:rPr>
          <w:rFonts w:cs="Times New Roman"/>
        </w:rPr>
        <w:t>之间</w:t>
      </w:r>
      <w:r w:rsidR="005E5353" w:rsidRPr="00462E06">
        <w:rPr>
          <w:rFonts w:cs="Times New Roman"/>
        </w:rPr>
        <w:t>。</w:t>
      </w:r>
    </w:p>
    <w:p w14:paraId="30D6B829" w14:textId="77777777" w:rsidR="00893755" w:rsidRPr="00462E06" w:rsidRDefault="00D76E24" w:rsidP="0069050F">
      <w:pPr>
        <w:ind w:firstLine="480"/>
        <w:rPr>
          <w:rFonts w:cs="Times New Roman"/>
        </w:rPr>
      </w:pPr>
      <w:r w:rsidRPr="00462E06">
        <w:rPr>
          <w:rFonts w:cs="Times New Roman"/>
        </w:rPr>
        <w:t>余弦相似度</w:t>
      </w:r>
      <w:r w:rsidR="002F7EFA" w:rsidRPr="00462E06">
        <w:rPr>
          <w:rFonts w:cs="Times New Roman"/>
        </w:rPr>
        <w:t>为两个</w:t>
      </w:r>
      <w:r w:rsidR="009E4D3C" w:rsidRPr="00462E06">
        <w:rPr>
          <w:rFonts w:cs="Times New Roman"/>
        </w:rPr>
        <w:t>指标</w:t>
      </w:r>
      <w:r w:rsidR="002F7EFA" w:rsidRPr="00462E06">
        <w:rPr>
          <w:rFonts w:cs="Times New Roman"/>
        </w:rPr>
        <w:t>的夹角余弦值，夹角越小，余弦值越接近于</w:t>
      </w:r>
      <w:r w:rsidR="002F7EFA" w:rsidRPr="00462E06">
        <w:rPr>
          <w:rFonts w:cs="Times New Roman"/>
        </w:rPr>
        <w:t>1</w:t>
      </w:r>
      <w:r w:rsidR="002F7EFA" w:rsidRPr="00462E06">
        <w:rPr>
          <w:rFonts w:cs="Times New Roman"/>
        </w:rPr>
        <w:t>，它们的方向更加吻合，则越相似。</w:t>
      </w:r>
    </w:p>
    <w:p w14:paraId="3863CF2B" w14:textId="282E4CDC" w:rsidR="00893755" w:rsidRPr="00462E06" w:rsidRDefault="00312C52" w:rsidP="0069050F">
      <w:pPr>
        <w:ind w:firstLine="480"/>
        <w:rPr>
          <w:rFonts w:cs="Times New Roman"/>
        </w:rPr>
      </w:pPr>
      <w:r w:rsidRPr="00462E06">
        <w:rPr>
          <w:rFonts w:cs="Times New Roman"/>
        </w:rPr>
        <w:t>欧式距离</w:t>
      </w:r>
      <w:r w:rsidR="008C0053">
        <w:rPr>
          <w:rFonts w:cs="Times New Roman" w:hint="eastAsia"/>
        </w:rPr>
        <w:t>的定义为</w:t>
      </w:r>
      <w:r w:rsidR="00F13215">
        <w:rPr>
          <w:rFonts w:cs="Times New Roman" w:hint="eastAsia"/>
        </w:rPr>
        <w:t>两个点之间</w:t>
      </w:r>
      <w:r w:rsidR="008C0053">
        <w:rPr>
          <w:rFonts w:cs="Times New Roman" w:hint="eastAsia"/>
        </w:rPr>
        <w:t>各个坐标数值差的平方和，再开平方</w:t>
      </w:r>
      <w:r w:rsidR="00334ED6">
        <w:rPr>
          <w:rFonts w:cs="Times New Roman" w:hint="eastAsia"/>
        </w:rPr>
        <w:t>后得到的值</w:t>
      </w:r>
      <w:r w:rsidR="004F474F" w:rsidRPr="00462E06">
        <w:rPr>
          <w:rFonts w:cs="Times New Roman"/>
        </w:rPr>
        <w:t>。</w:t>
      </w:r>
    </w:p>
    <w:p w14:paraId="680F6907" w14:textId="77777777" w:rsidR="00312C52" w:rsidRPr="00462E06" w:rsidRDefault="00EC380D" w:rsidP="0069050F">
      <w:pPr>
        <w:ind w:firstLine="480"/>
        <w:rPr>
          <w:rFonts w:cs="Times New Roman"/>
        </w:rPr>
      </w:pPr>
      <w:r w:rsidRPr="00462E06">
        <w:rPr>
          <w:rFonts w:cs="Times New Roman"/>
        </w:rPr>
        <w:t>标准化欧式距离</w:t>
      </w:r>
      <w:r w:rsidR="003251F1" w:rsidRPr="00462E06">
        <w:rPr>
          <w:rFonts w:cs="Times New Roman"/>
        </w:rPr>
        <w:t>是</w:t>
      </w:r>
      <w:r w:rsidR="00927975" w:rsidRPr="00462E06">
        <w:rPr>
          <w:rFonts w:cs="Times New Roman"/>
        </w:rPr>
        <w:t>将</w:t>
      </w:r>
      <w:r w:rsidR="00A01CA3" w:rsidRPr="00462E06">
        <w:rPr>
          <w:rFonts w:cs="Times New Roman"/>
        </w:rPr>
        <w:t>欧几里得</w:t>
      </w:r>
      <w:r w:rsidR="003251F1" w:rsidRPr="00462E06">
        <w:rPr>
          <w:rFonts w:cs="Times New Roman"/>
        </w:rPr>
        <w:t>距离</w:t>
      </w:r>
      <w:r w:rsidR="006E3843" w:rsidRPr="00462E06">
        <w:rPr>
          <w:rFonts w:cs="Times New Roman"/>
        </w:rPr>
        <w:t>优化</w:t>
      </w:r>
      <w:r w:rsidR="00927975" w:rsidRPr="00462E06">
        <w:rPr>
          <w:rFonts w:cs="Times New Roman"/>
        </w:rPr>
        <w:t>的距离计算方法</w:t>
      </w:r>
      <w:r w:rsidR="003251F1" w:rsidRPr="00462E06">
        <w:rPr>
          <w:rFonts w:cs="Times New Roman"/>
        </w:rPr>
        <w:t>，先将数据进行标准化后再进行</w:t>
      </w:r>
      <w:r w:rsidR="00440D11" w:rsidRPr="00462E06">
        <w:rPr>
          <w:rFonts w:cs="Times New Roman"/>
        </w:rPr>
        <w:t>欧式距离的计算</w:t>
      </w:r>
      <w:r w:rsidR="00C25BE1" w:rsidRPr="00462E06">
        <w:rPr>
          <w:rFonts w:cs="Times New Roman"/>
          <w:vertAlign w:val="superscript"/>
        </w:rPr>
        <w:fldChar w:fldCharType="begin"/>
      </w:r>
      <w:r w:rsidR="00C25BE1" w:rsidRPr="00462E06">
        <w:rPr>
          <w:rFonts w:cs="Times New Roman"/>
          <w:vertAlign w:val="superscript"/>
        </w:rPr>
        <w:instrText xml:space="preserve"> REF _Ref512435443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C64B7" w:rsidRPr="00462E06">
        <w:rPr>
          <w:rFonts w:cs="Times New Roman"/>
          <w:vertAlign w:val="superscript"/>
        </w:rPr>
        <w:t>[18]</w:t>
      </w:r>
      <w:r w:rsidR="00C25BE1" w:rsidRPr="00462E06">
        <w:rPr>
          <w:rFonts w:cs="Times New Roman"/>
          <w:vertAlign w:val="superscript"/>
        </w:rPr>
        <w:fldChar w:fldCharType="end"/>
      </w:r>
      <w:r w:rsidR="00440D11" w:rsidRPr="00462E06">
        <w:rPr>
          <w:rFonts w:cs="Times New Roman"/>
        </w:rPr>
        <w:t>。</w:t>
      </w:r>
    </w:p>
    <w:p w14:paraId="323D2B87" w14:textId="49D7E25C" w:rsidR="00D50B19" w:rsidRPr="00462E06" w:rsidRDefault="00D50B19" w:rsidP="000D2A26">
      <w:pPr>
        <w:ind w:firstLine="480"/>
        <w:rPr>
          <w:rFonts w:cs="Times New Roman"/>
        </w:rPr>
      </w:pPr>
      <w:r w:rsidRPr="00462E06">
        <w:rPr>
          <w:rFonts w:cs="Times New Roman"/>
        </w:rPr>
        <w:t>平均</w:t>
      </w:r>
      <w:r w:rsidR="003E0CE0" w:rsidRPr="00462E06">
        <w:rPr>
          <w:rFonts w:cs="Times New Roman"/>
        </w:rPr>
        <w:t>值</w:t>
      </w:r>
      <w:r w:rsidRPr="00462E06">
        <w:rPr>
          <w:rFonts w:cs="Times New Roman"/>
        </w:rPr>
        <w:t>连接法</w:t>
      </w:r>
      <w:r w:rsidR="00B51204" w:rsidRPr="00462E06">
        <w:rPr>
          <w:rFonts w:cs="Times New Roman"/>
        </w:rPr>
        <w:t>倾向于距离的平均值差异小的两个类。</w:t>
      </w:r>
      <w:r w:rsidR="00D3088C">
        <w:rPr>
          <w:rFonts w:cs="Times New Roman" w:hint="eastAsia"/>
        </w:rPr>
        <w:t>这种连接方法</w:t>
      </w:r>
      <w:r w:rsidR="000D2A26">
        <w:rPr>
          <w:rFonts w:cs="Times New Roman" w:hint="eastAsia"/>
        </w:rPr>
        <w:t>处于单连接法与全连接法中间，因为这种方法不仅考虑到了簇的结构，同时其产生的分类鲁棒性也较好。</w:t>
      </w:r>
    </w:p>
    <w:p w14:paraId="6FBBA8CA" w14:textId="77777777" w:rsidR="00DA3452" w:rsidRPr="00462E06" w:rsidRDefault="00DA3452" w:rsidP="00AD5E8E">
      <w:pPr>
        <w:ind w:firstLine="480"/>
        <w:rPr>
          <w:rFonts w:cs="Times New Roman"/>
        </w:rPr>
      </w:pPr>
      <w:r w:rsidRPr="00462E06">
        <w:rPr>
          <w:rFonts w:cs="Times New Roman"/>
        </w:rPr>
        <w:t>离差平方和法</w:t>
      </w:r>
      <w:r w:rsidR="00C25BE1" w:rsidRPr="00462E06">
        <w:rPr>
          <w:rFonts w:cs="Times New Roman"/>
          <w:vertAlign w:val="superscript"/>
        </w:rPr>
        <w:fldChar w:fldCharType="begin"/>
      </w:r>
      <w:r w:rsidR="00C25BE1" w:rsidRPr="00462E06">
        <w:rPr>
          <w:rFonts w:cs="Times New Roman"/>
          <w:vertAlign w:val="superscript"/>
        </w:rPr>
        <w:instrText xml:space="preserve"> REF _Ref512435397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C64B7" w:rsidRPr="00462E06">
        <w:rPr>
          <w:rFonts w:cs="Times New Roman"/>
          <w:vertAlign w:val="superscript"/>
        </w:rPr>
        <w:t>[19]</w:t>
      </w:r>
      <w:r w:rsidR="00C25BE1" w:rsidRPr="00462E06">
        <w:rPr>
          <w:rFonts w:cs="Times New Roman"/>
          <w:vertAlign w:val="superscript"/>
        </w:rPr>
        <w:fldChar w:fldCharType="end"/>
      </w:r>
      <w:r w:rsidR="00115830" w:rsidRPr="00462E06">
        <w:rPr>
          <w:rFonts w:cs="Times New Roman"/>
        </w:rPr>
        <w:t>，</w:t>
      </w:r>
      <w:r w:rsidR="00A27E51" w:rsidRPr="00462E06">
        <w:rPr>
          <w:rFonts w:cs="Times New Roman"/>
        </w:rPr>
        <w:t>倾向于在每一次合并时</w:t>
      </w:r>
      <w:r w:rsidR="008753B4" w:rsidRPr="00462E06">
        <w:rPr>
          <w:rFonts w:cs="Times New Roman"/>
        </w:rPr>
        <w:t>，</w:t>
      </w:r>
      <w:r w:rsidR="00A27E51" w:rsidRPr="00462E06">
        <w:rPr>
          <w:rFonts w:cs="Times New Roman"/>
        </w:rPr>
        <w:t>使</w:t>
      </w:r>
      <w:r w:rsidR="000064EC" w:rsidRPr="00462E06">
        <w:rPr>
          <w:rFonts w:cs="Times New Roman"/>
        </w:rPr>
        <w:t>簇</w:t>
      </w:r>
      <w:r w:rsidR="00A27E51" w:rsidRPr="00462E06">
        <w:rPr>
          <w:rFonts w:cs="Times New Roman"/>
        </w:rPr>
        <w:t>内的离差平方和的增量最小</w:t>
      </w:r>
      <w:r w:rsidR="00592635" w:rsidRPr="00462E06">
        <w:rPr>
          <w:rFonts w:cs="Times New Roman"/>
        </w:rPr>
        <w:t>。</w:t>
      </w:r>
    </w:p>
    <w:p w14:paraId="0D4749EB" w14:textId="2BB5E444" w:rsidR="003D3201" w:rsidRDefault="00702706" w:rsidP="00AD5E8E">
      <w:pPr>
        <w:ind w:firstLine="480"/>
        <w:rPr>
          <w:rFonts w:cs="Times New Roman"/>
        </w:rPr>
      </w:pPr>
      <w:r w:rsidRPr="00462E06">
        <w:rPr>
          <w:rFonts w:cs="Times New Roman"/>
        </w:rPr>
        <w:t>加权平均连接法</w:t>
      </w:r>
      <w:r w:rsidR="00536A98" w:rsidRPr="00462E06">
        <w:rPr>
          <w:rFonts w:cs="Times New Roman"/>
        </w:rPr>
        <w:t>相似于平均值连接法，但是在计算类间距的时候给距离加上了相当于类中成员个数倒数的权重</w:t>
      </w:r>
      <w:r w:rsidR="00331A98" w:rsidRPr="00462E06">
        <w:rPr>
          <w:rFonts w:cs="Times New Roman"/>
        </w:rPr>
        <w:t>。</w:t>
      </w:r>
    </w:p>
    <w:p w14:paraId="7C02C4C3" w14:textId="77777777" w:rsidR="00B9376F" w:rsidRPr="00462E06" w:rsidRDefault="00B9376F" w:rsidP="00AD5E8E">
      <w:pPr>
        <w:ind w:firstLine="480"/>
        <w:rPr>
          <w:rFonts w:cs="Times New Roman" w:hint="eastAsia"/>
        </w:rPr>
      </w:pPr>
    </w:p>
    <w:p w14:paraId="02EB6BA8" w14:textId="6A83C7FB" w:rsidR="00E9171C" w:rsidRDefault="00CB2976" w:rsidP="00CB2976">
      <w:pPr>
        <w:pStyle w:val="1"/>
        <w:spacing w:before="163"/>
      </w:pPr>
      <w:r>
        <w:rPr>
          <w:rFonts w:hint="eastAsia"/>
        </w:rPr>
        <w:t>层次聚类算法实现</w:t>
      </w:r>
    </w:p>
    <w:p w14:paraId="5C9BC997" w14:textId="17788F3C" w:rsidR="00CB2976" w:rsidRDefault="00CB2976" w:rsidP="00CB2976">
      <w:pPr>
        <w:ind w:firstLine="480"/>
      </w:pPr>
      <w:r>
        <w:rPr>
          <w:rFonts w:hint="eastAsia"/>
        </w:rPr>
        <w:t>本节主要介绍如何在</w:t>
      </w:r>
      <w:r>
        <w:rPr>
          <w:rFonts w:hint="eastAsia"/>
        </w:rPr>
        <w:t>M</w:t>
      </w:r>
      <w:r>
        <w:t>ATLAB</w:t>
      </w:r>
      <w:r>
        <w:rPr>
          <w:rFonts w:hint="eastAsia"/>
        </w:rPr>
        <w:t>中实现层次聚类，并对其过程中产生的变量进行讲解，详细描述聚类树形图生成的过程。</w:t>
      </w:r>
    </w:p>
    <w:p w14:paraId="071BB523" w14:textId="18A68755" w:rsidR="00CB2976" w:rsidRDefault="00CB2976" w:rsidP="00CB2976">
      <w:pPr>
        <w:ind w:firstLine="480"/>
      </w:pPr>
      <w:r>
        <w:rPr>
          <w:rFonts w:hint="eastAsia"/>
        </w:rPr>
        <w:t>由于按照信号灯状态，可分为绿灯与红灯</w:t>
      </w:r>
      <w:r w:rsidR="00CF2631">
        <w:rPr>
          <w:rFonts w:hint="eastAsia"/>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Default="00CF2631" w:rsidP="00684135">
      <w:pPr>
        <w:ind w:firstLine="480"/>
        <w:rPr>
          <w:rFonts w:hint="eastAsia"/>
        </w:rPr>
      </w:pPr>
      <w:r>
        <w:rPr>
          <w:rFonts w:hint="eastAsia"/>
        </w:rPr>
        <w:t>聚类的数据已经在第</w:t>
      </w:r>
      <w:r>
        <w:t>3</w:t>
      </w:r>
      <w:r>
        <w:rPr>
          <w:rFonts w:hint="eastAsia"/>
        </w:rPr>
        <w:t>章提取出，而聚类的最优参数也在上一节中计算得出，因此在本节描述聚类实现过程时，以绿灯下左转为例，其他情况的聚类过程同理可得。</w:t>
      </w:r>
    </w:p>
    <w:p w14:paraId="78A51CD3" w14:textId="77777777" w:rsidR="00684135" w:rsidRDefault="00684135" w:rsidP="00684135">
      <w:pPr>
        <w:pStyle w:val="2"/>
        <w:spacing w:before="163"/>
      </w:pPr>
      <w:bookmarkStart w:id="55" w:name="_Hlk512779139"/>
      <w:bookmarkStart w:id="56" w:name="_Ref512811387"/>
      <w:r>
        <w:rPr>
          <w:rFonts w:hint="eastAsia"/>
        </w:rPr>
        <w:lastRenderedPageBreak/>
        <w:t>生成聚类树方法</w:t>
      </w:r>
      <w:bookmarkEnd w:id="56"/>
    </w:p>
    <w:p w14:paraId="07EFDCA1" w14:textId="58CB8278" w:rsidR="00684135" w:rsidRDefault="0057736E" w:rsidP="00684135">
      <w:pPr>
        <w:ind w:firstLine="480"/>
        <w:rPr>
          <w:rFonts w:hint="eastAsia"/>
        </w:rPr>
      </w:pPr>
      <w:r>
        <w:rPr>
          <w:rFonts w:hint="eastAsia"/>
        </w:rPr>
        <w:t>如</w:t>
      </w:r>
      <w:r>
        <w:fldChar w:fldCharType="begin"/>
      </w:r>
      <w:r>
        <w:instrText xml:space="preserve"> </w:instrText>
      </w:r>
      <w:r>
        <w:rPr>
          <w:rFonts w:hint="eastAsia"/>
        </w:rPr>
        <w:instrText>REF _Ref512781192 \r \h</w:instrText>
      </w:r>
      <w:r>
        <w:instrText xml:space="preserve"> </w:instrText>
      </w:r>
      <w:r>
        <w:fldChar w:fldCharType="separate"/>
      </w:r>
      <w:r>
        <w:rPr>
          <w:rFonts w:hint="eastAsia"/>
        </w:rPr>
        <w:t>图</w:t>
      </w:r>
      <w:r>
        <w:rPr>
          <w:rFonts w:hint="eastAsia"/>
        </w:rPr>
        <w:t>4-3</w:t>
      </w:r>
      <w:r>
        <w:fldChar w:fldCharType="end"/>
      </w:r>
      <w:r>
        <w:rPr>
          <w:rFonts w:hint="eastAsia"/>
        </w:rPr>
        <w:t>所示，为在</w:t>
      </w:r>
      <w:r>
        <w:rPr>
          <w:rFonts w:hint="eastAsia"/>
        </w:rPr>
        <w:t>M</w:t>
      </w:r>
      <w:r>
        <w:t>ATLAB</w:t>
      </w:r>
      <w:r>
        <w:rPr>
          <w:rFonts w:hint="eastAsia"/>
        </w:rPr>
        <w:t>中具体实现层次聚类并生成聚类树的算法，下面将会对生成聚类树的过程进行描述。</w:t>
      </w:r>
    </w:p>
    <w:p w14:paraId="197DCA58" w14:textId="6D770029" w:rsidR="00DE6D59" w:rsidRPr="00F345EA" w:rsidRDefault="00F345EA" w:rsidP="00F345EA">
      <w:pPr>
        <w:pStyle w:val="af1"/>
        <w:numPr>
          <w:ilvl w:val="0"/>
          <w:numId w:val="25"/>
        </w:numPr>
        <w:spacing w:after="326"/>
        <w:rPr>
          <w:rFonts w:cstheme="minorBidi"/>
        </w:rPr>
      </w:pPr>
      <w:r w:rsidRPr="00DE6D59">
        <w:rPr>
          <w:rFonts w:hint="eastAsia"/>
          <w:noProof/>
        </w:rPr>
        <w:drawing>
          <wp:anchor distT="0" distB="0" distL="114300" distR="114300" simplePos="0" relativeHeight="251620352" behindDoc="0" locked="0" layoutInCell="1" allowOverlap="1" wp14:anchorId="5232FCC5" wp14:editId="07C1DF3D">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5">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Pr>
          <w:rFonts w:hint="eastAsia"/>
        </w:rPr>
        <w:t>层次聚类及生成聚类树算法</w:t>
      </w:r>
    </w:p>
    <w:p w14:paraId="2D1892C7" w14:textId="75013493" w:rsidR="006C5325" w:rsidRDefault="00452B98" w:rsidP="006C5325">
      <w:pPr>
        <w:ind w:firstLine="480"/>
      </w:pPr>
      <w:r>
        <w:rPr>
          <w:rFonts w:hint="eastAsia"/>
        </w:rPr>
        <w:t>（</w:t>
      </w:r>
      <w:r>
        <w:rPr>
          <w:rFonts w:hint="eastAsia"/>
        </w:rPr>
        <w:t>1</w:t>
      </w:r>
      <w:r>
        <w:rPr>
          <w:rFonts w:hint="eastAsia"/>
        </w:rPr>
        <w:t>）</w:t>
      </w:r>
      <w:r w:rsidR="00A1456F">
        <w:rPr>
          <w:rFonts w:hint="eastAsia"/>
        </w:rPr>
        <w:t>首先使用</w:t>
      </w:r>
      <w:r w:rsidR="00A1456F">
        <w:rPr>
          <w:rFonts w:hint="eastAsia"/>
        </w:rPr>
        <w:t>pdist</w:t>
      </w:r>
      <w:r w:rsidR="00A1456F">
        <w:t>()</w:t>
      </w:r>
      <w:r w:rsidR="006C5325">
        <w:rPr>
          <w:rFonts w:hint="eastAsia"/>
        </w:rPr>
        <w:t>函数</w:t>
      </w:r>
      <w:r w:rsidR="00A1456F">
        <w:rPr>
          <w:rFonts w:hint="eastAsia"/>
        </w:rPr>
        <w:t>计算不同样本点间的距离，</w:t>
      </w:r>
      <w:r w:rsidR="006C5325">
        <w:rPr>
          <w:rFonts w:hint="eastAsia"/>
        </w:rPr>
        <w:t>由上一小节得</w:t>
      </w:r>
      <w:r w:rsidR="00A1456F">
        <w:rPr>
          <w:rFonts w:hint="eastAsia"/>
        </w:rPr>
        <w:t>绿灯左转时</w:t>
      </w:r>
      <w:r w:rsidR="002D286C">
        <w:rPr>
          <w:rFonts w:hint="eastAsia"/>
        </w:rPr>
        <w:t>最佳</w:t>
      </w:r>
      <w:r w:rsidR="006C5325">
        <w:rPr>
          <w:rFonts w:hint="eastAsia"/>
        </w:rPr>
        <w:t>距离计算方法为</w:t>
      </w:r>
      <w:r w:rsidR="006C5325" w:rsidRPr="006C5325">
        <w:rPr>
          <w:rFonts w:hint="eastAsia"/>
        </w:rPr>
        <w:t>切比雪夫距离</w:t>
      </w:r>
      <w:r w:rsidR="006C5325">
        <w:rPr>
          <w:rFonts w:hint="eastAsia"/>
        </w:rPr>
        <w:t>，因此参数为‘</w:t>
      </w:r>
      <w:r w:rsidR="006C5325" w:rsidRPr="006C5325">
        <w:t>chebychev</w:t>
      </w:r>
      <w:r w:rsidR="006C5325">
        <w:rPr>
          <w:rFonts w:hint="eastAsia"/>
        </w:rPr>
        <w:t>’。为了便于展示，采用</w:t>
      </w:r>
      <w:r w:rsidR="006C5325" w:rsidRPr="006C5325">
        <w:t>squareform</w:t>
      </w:r>
      <w:r w:rsidR="006C5325">
        <w:rPr>
          <w:rFonts w:hint="eastAsia"/>
        </w:rPr>
        <w:t>(</w:t>
      </w:r>
      <w:r w:rsidR="006C5325">
        <w:t>)</w:t>
      </w:r>
      <w:r w:rsidR="006C5325">
        <w:rPr>
          <w:rFonts w:hint="eastAsia"/>
        </w:rPr>
        <w:t>函数将结果</w:t>
      </w:r>
      <w:r w:rsidR="006C5325">
        <w:rPr>
          <w:rFonts w:hint="eastAsia"/>
        </w:rPr>
        <w:t>Y</w:t>
      </w:r>
      <w:r w:rsidR="006C5325">
        <w:rPr>
          <w:rFonts w:hint="eastAsia"/>
        </w:rPr>
        <w:t>转化为矩阵形式，如</w:t>
      </w:r>
      <w:r w:rsidR="006C5325">
        <w:fldChar w:fldCharType="begin"/>
      </w:r>
      <w:r w:rsidR="006C5325">
        <w:instrText xml:space="preserve"> </w:instrText>
      </w:r>
      <w:r w:rsidR="006C5325">
        <w:rPr>
          <w:rFonts w:hint="eastAsia"/>
        </w:rPr>
        <w:instrText>REF _Ref512782160 \r \h</w:instrText>
      </w:r>
      <w:r w:rsidR="006C5325">
        <w:instrText xml:space="preserve"> </w:instrText>
      </w:r>
      <w:r w:rsidR="006C5325">
        <w:fldChar w:fldCharType="separate"/>
      </w:r>
      <w:r w:rsidR="006C5325">
        <w:rPr>
          <w:rFonts w:hint="eastAsia"/>
        </w:rPr>
        <w:t>图</w:t>
      </w:r>
      <w:r w:rsidR="006C5325">
        <w:rPr>
          <w:rFonts w:hint="eastAsia"/>
        </w:rPr>
        <w:t>4-4</w:t>
      </w:r>
      <w:r w:rsidR="006C5325">
        <w:fldChar w:fldCharType="end"/>
      </w:r>
      <w:r w:rsidR="006C5325">
        <w:rPr>
          <w:rFonts w:hint="eastAsia"/>
        </w:rPr>
        <w:t>所示，为前</w:t>
      </w:r>
      <w:r w:rsidR="006C5325">
        <w:rPr>
          <w:rFonts w:hint="eastAsia"/>
        </w:rPr>
        <w:t>6</w:t>
      </w:r>
      <w:r w:rsidR="006C5325">
        <w:rPr>
          <w:rFonts w:hint="eastAsia"/>
        </w:rPr>
        <w:t>个样本的距离矩阵。</w:t>
      </w:r>
    </w:p>
    <w:p w14:paraId="6E776244" w14:textId="255A7183" w:rsidR="003E799C" w:rsidRDefault="005F137D" w:rsidP="006C5325">
      <w:pPr>
        <w:ind w:firstLine="480"/>
      </w:pPr>
      <w:r>
        <w:rPr>
          <w:rFonts w:hint="eastAsia"/>
          <w:noProof/>
        </w:rPr>
        <w:drawing>
          <wp:anchor distT="0" distB="0" distL="114300" distR="114300" simplePos="0" relativeHeight="251590656" behindDoc="0" locked="0" layoutInCell="1" allowOverlap="1" wp14:anchorId="1217564C" wp14:editId="339DCCED">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6">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Default="003E799C" w:rsidP="006C5325">
      <w:pPr>
        <w:ind w:firstLine="480"/>
      </w:pPr>
    </w:p>
    <w:p w14:paraId="27D7E5AC" w14:textId="10923CFC" w:rsidR="003E799C" w:rsidRDefault="003E799C" w:rsidP="006C5325">
      <w:pPr>
        <w:ind w:firstLine="480"/>
      </w:pPr>
    </w:p>
    <w:p w14:paraId="553A39F5" w14:textId="4AA10B90" w:rsidR="003E799C" w:rsidRDefault="003E799C" w:rsidP="006C5325">
      <w:pPr>
        <w:ind w:firstLine="480"/>
      </w:pPr>
    </w:p>
    <w:p w14:paraId="1F457F36" w14:textId="77777777" w:rsidR="000409BC" w:rsidRPr="000409BC" w:rsidRDefault="000409BC" w:rsidP="006C5325">
      <w:pPr>
        <w:ind w:firstLine="480"/>
        <w:rPr>
          <w:rFonts w:hint="eastAsia"/>
        </w:rPr>
      </w:pPr>
    </w:p>
    <w:p w14:paraId="3C9817BC" w14:textId="0E7C3D5B" w:rsidR="006C5325" w:rsidRDefault="006C5325" w:rsidP="006C5325">
      <w:pPr>
        <w:pStyle w:val="af1"/>
        <w:numPr>
          <w:ilvl w:val="0"/>
          <w:numId w:val="25"/>
        </w:numPr>
        <w:spacing w:after="326"/>
      </w:pPr>
      <w:bookmarkStart w:id="57" w:name="_Ref512782160"/>
      <w:r>
        <w:rPr>
          <w:rFonts w:hint="eastAsia"/>
        </w:rPr>
        <w:t>距离矩阵</w:t>
      </w:r>
      <w:bookmarkEnd w:id="57"/>
      <w:r w:rsidR="006B0478">
        <w:rPr>
          <w:rFonts w:hint="eastAsia"/>
        </w:rPr>
        <w:t>（部分）</w:t>
      </w:r>
    </w:p>
    <w:p w14:paraId="7492654B" w14:textId="3B35BBB3" w:rsidR="006C5325" w:rsidRDefault="006C5325" w:rsidP="0003329F">
      <w:pPr>
        <w:ind w:firstLine="480"/>
      </w:pPr>
      <w:r>
        <w:rPr>
          <w:rFonts w:hint="eastAsia"/>
        </w:rPr>
        <w:t>横坐标和纵坐标的编号均指代样本的序号，</w:t>
      </w:r>
      <w:r>
        <w:rPr>
          <w:rFonts w:hint="eastAsia"/>
        </w:rPr>
        <w:t>n</w:t>
      </w:r>
      <w:r>
        <w:rPr>
          <w:rFonts w:hint="eastAsia"/>
        </w:rPr>
        <w:t>行</w:t>
      </w:r>
      <w:r>
        <w:rPr>
          <w:rFonts w:hint="eastAsia"/>
        </w:rPr>
        <w:t>m</w:t>
      </w:r>
      <w:r>
        <w:rPr>
          <w:rFonts w:hint="eastAsia"/>
        </w:rPr>
        <w:t>列中的数值即为第</w:t>
      </w:r>
      <w:r>
        <w:rPr>
          <w:rFonts w:hint="eastAsia"/>
        </w:rPr>
        <w:t>n</w:t>
      </w:r>
      <w:r>
        <w:rPr>
          <w:rFonts w:hint="eastAsia"/>
        </w:rPr>
        <w:t>个样本与第</w:t>
      </w:r>
      <w:r>
        <w:rPr>
          <w:rFonts w:hint="eastAsia"/>
        </w:rPr>
        <w:t>m</w:t>
      </w:r>
      <w:r>
        <w:rPr>
          <w:rFonts w:hint="eastAsia"/>
        </w:rPr>
        <w:t>个样本之间的距离，因此距离矩阵是一个</w:t>
      </w:r>
      <w:r w:rsidR="00915A37">
        <w:rPr>
          <w:rFonts w:hint="eastAsia"/>
        </w:rPr>
        <w:t>对称矩阵，在对角线上的元素值均为零，（</w:t>
      </w:r>
      <w:r w:rsidR="00915A37">
        <w:rPr>
          <w:rFonts w:hint="eastAsia"/>
        </w:rPr>
        <w:t>m</w:t>
      </w:r>
      <w:r w:rsidR="00915A37">
        <w:rPr>
          <w:rFonts w:hint="eastAsia"/>
        </w:rPr>
        <w:t>，</w:t>
      </w:r>
      <w:r w:rsidR="00915A37">
        <w:t>n</w:t>
      </w:r>
      <w:r w:rsidR="00915A37">
        <w:rPr>
          <w:rFonts w:hint="eastAsia"/>
        </w:rPr>
        <w:t>）与（</w:t>
      </w:r>
      <w:r w:rsidR="00915A37">
        <w:rPr>
          <w:rFonts w:hint="eastAsia"/>
        </w:rPr>
        <w:t>n</w:t>
      </w:r>
      <w:r w:rsidR="00AD697D">
        <w:rPr>
          <w:rFonts w:hint="eastAsia"/>
        </w:rPr>
        <w:t>，</w:t>
      </w:r>
      <w:r w:rsidR="00915A37">
        <w:t>m</w:t>
      </w:r>
      <w:r w:rsidR="00915A37">
        <w:rPr>
          <w:rFonts w:hint="eastAsia"/>
        </w:rPr>
        <w:t>）的元素值相等。</w:t>
      </w:r>
    </w:p>
    <w:p w14:paraId="41E4BCBC" w14:textId="3C0420ED" w:rsidR="00A657E5" w:rsidRDefault="00452B98" w:rsidP="005F28A1">
      <w:pPr>
        <w:ind w:firstLine="480"/>
      </w:pPr>
      <w:r>
        <w:rPr>
          <w:rFonts w:hint="eastAsia"/>
        </w:rPr>
        <w:t>（</w:t>
      </w:r>
      <w:r>
        <w:rPr>
          <w:rFonts w:hint="eastAsia"/>
        </w:rPr>
        <w:t>2</w:t>
      </w:r>
      <w:r>
        <w:rPr>
          <w:rFonts w:hint="eastAsia"/>
        </w:rPr>
        <w:t>）</w:t>
      </w:r>
      <w:r w:rsidR="00CC4355">
        <w:rPr>
          <w:rFonts w:hint="eastAsia"/>
        </w:rPr>
        <w:t>根据样本之间的距离</w:t>
      </w:r>
      <w:r w:rsidR="00CC4355">
        <w:rPr>
          <w:rFonts w:hint="eastAsia"/>
        </w:rPr>
        <w:t>Y</w:t>
      </w:r>
      <w:r w:rsidR="00CC4355">
        <w:rPr>
          <w:rFonts w:hint="eastAsia"/>
        </w:rPr>
        <w:t>，使用</w:t>
      </w:r>
      <w:r w:rsidR="00CC4355">
        <w:rPr>
          <w:rFonts w:hint="eastAsia"/>
        </w:rPr>
        <w:t>l</w:t>
      </w:r>
      <w:r w:rsidR="00CC4355">
        <w:t>inkage()</w:t>
      </w:r>
      <w:r w:rsidR="00CC4355">
        <w:rPr>
          <w:rFonts w:hint="eastAsia"/>
        </w:rPr>
        <w:t>按照指定的连接方式将样本逐一连接。</w:t>
      </w:r>
      <w:r w:rsidR="008F796B">
        <w:rPr>
          <w:rFonts w:hint="eastAsia"/>
        </w:rPr>
        <w:t>绿灯左转时最佳连接方法为</w:t>
      </w:r>
      <w:r w:rsidR="008F796B" w:rsidRPr="008F796B">
        <w:rPr>
          <w:rFonts w:hint="eastAsia"/>
        </w:rPr>
        <w:t>平均值连接法</w:t>
      </w:r>
      <w:r w:rsidR="007D2240">
        <w:rPr>
          <w:rFonts w:hint="eastAsia"/>
        </w:rPr>
        <w:t>，故每一次合并前，会先计算每个簇之间的最短距离和最长距离，然后取平均值，接着再选取簇间平均值最</w:t>
      </w:r>
      <w:r w:rsidR="001A0DCA">
        <w:rPr>
          <w:rFonts w:hint="eastAsia"/>
        </w:rPr>
        <w:t>小</w:t>
      </w:r>
      <w:r w:rsidR="007D2240">
        <w:rPr>
          <w:rFonts w:hint="eastAsia"/>
        </w:rPr>
        <w:t>的两个簇进行合并，生</w:t>
      </w:r>
      <w:r w:rsidR="007D2240">
        <w:rPr>
          <w:rFonts w:hint="eastAsia"/>
        </w:rPr>
        <w:lastRenderedPageBreak/>
        <w:t>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699701FC" w:rsidR="005F28A1" w:rsidRDefault="00A657E5" w:rsidP="005F28A1">
      <w:pPr>
        <w:ind w:firstLine="480"/>
      </w:pPr>
      <w:r>
        <w:rPr>
          <w:rFonts w:hint="eastAsia"/>
        </w:rPr>
        <w:t>样本合并结束后会产生一个（</w:t>
      </w:r>
      <w:r>
        <w:rPr>
          <w:rFonts w:hint="eastAsia"/>
        </w:rPr>
        <w:t>m</w:t>
      </w:r>
      <w:r>
        <w:t>-1</w:t>
      </w:r>
      <w:r>
        <w:rPr>
          <w:rFonts w:hint="eastAsia"/>
        </w:rPr>
        <w:t>）行</w:t>
      </w:r>
      <w:r>
        <w:rPr>
          <w:rFonts w:hint="eastAsia"/>
        </w:rPr>
        <w:t>3</w:t>
      </w:r>
      <w:r>
        <w:rPr>
          <w:rFonts w:hint="eastAsia"/>
        </w:rPr>
        <w:t>列矩阵</w:t>
      </w:r>
      <w:r>
        <w:rPr>
          <w:rFonts w:hint="eastAsia"/>
        </w:rPr>
        <w:t>Z</w:t>
      </w:r>
      <w:r>
        <w:rPr>
          <w:rFonts w:hint="eastAsia"/>
        </w:rPr>
        <w:t>（</w:t>
      </w:r>
      <w:r>
        <w:rPr>
          <w:rFonts w:hint="eastAsia"/>
        </w:rPr>
        <w:t>m</w:t>
      </w:r>
      <w:r>
        <w:rPr>
          <w:rFonts w:hint="eastAsia"/>
        </w:rPr>
        <w:t>为样本的数量），</w:t>
      </w:r>
      <w:r w:rsidR="005F28A1">
        <w:rPr>
          <w:rFonts w:hint="eastAsia"/>
        </w:rPr>
        <w:t>如</w:t>
      </w:r>
      <w:r w:rsidR="005F28A1">
        <w:fldChar w:fldCharType="begin"/>
      </w:r>
      <w:r w:rsidR="005F28A1">
        <w:instrText xml:space="preserve"> </w:instrText>
      </w:r>
      <w:r w:rsidR="005F28A1">
        <w:rPr>
          <w:rFonts w:hint="eastAsia"/>
        </w:rPr>
        <w:instrText>REF _Ref512783769 \n \h</w:instrText>
      </w:r>
      <w:r w:rsidR="005F28A1">
        <w:instrText xml:space="preserve"> </w:instrText>
      </w:r>
      <w:r w:rsidR="005F28A1">
        <w:fldChar w:fldCharType="separate"/>
      </w:r>
      <w:r w:rsidR="005F28A1">
        <w:rPr>
          <w:rFonts w:hint="eastAsia"/>
        </w:rPr>
        <w:t>图</w:t>
      </w:r>
      <w:r w:rsidR="005F28A1">
        <w:rPr>
          <w:rFonts w:hint="eastAsia"/>
        </w:rPr>
        <w:t>4-5</w:t>
      </w:r>
      <w:r w:rsidR="005F28A1">
        <w:fldChar w:fldCharType="end"/>
      </w:r>
      <w:r w:rsidR="0050654C">
        <w:rPr>
          <w:rFonts w:hint="eastAsia"/>
        </w:rPr>
        <w:t>所示</w:t>
      </w:r>
      <w:r>
        <w:rPr>
          <w:rFonts w:hint="eastAsia"/>
        </w:rPr>
        <w:t>，该矩阵</w:t>
      </w:r>
      <w:r w:rsidR="006228E6">
        <w:rPr>
          <w:rFonts w:hint="eastAsia"/>
        </w:rPr>
        <w:t>内容为</w:t>
      </w:r>
      <w:r w:rsidR="00A23DBE">
        <w:rPr>
          <w:rFonts w:hint="eastAsia"/>
        </w:rPr>
        <w:t>聚类合并过程中的数据，可以观测到详细的连接情况</w:t>
      </w:r>
      <w:r w:rsidR="00C93D36">
        <w:rPr>
          <w:rFonts w:hint="eastAsia"/>
        </w:rPr>
        <w:t>，同时也是生成聚类树的重要参数</w:t>
      </w:r>
      <w:r w:rsidR="00DD1E90">
        <w:rPr>
          <w:rFonts w:hint="eastAsia"/>
        </w:rPr>
        <w:t>。</w:t>
      </w:r>
    </w:p>
    <w:p w14:paraId="6693DD0C" w14:textId="14FBDADD" w:rsidR="003E799C" w:rsidRDefault="003E799C" w:rsidP="005F28A1">
      <w:pPr>
        <w:ind w:firstLine="480"/>
      </w:pPr>
      <w:r>
        <w:rPr>
          <w:noProof/>
        </w:rPr>
        <w:drawing>
          <wp:anchor distT="0" distB="0" distL="114300" distR="114300" simplePos="0" relativeHeight="251606016" behindDoc="0" locked="0" layoutInCell="1" allowOverlap="1" wp14:anchorId="6E854DE7" wp14:editId="47CB688E">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7">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Default="003E799C" w:rsidP="005F28A1">
      <w:pPr>
        <w:ind w:firstLine="480"/>
      </w:pPr>
    </w:p>
    <w:p w14:paraId="65455F37" w14:textId="1D5F3A2F" w:rsidR="003E799C" w:rsidRDefault="003E799C" w:rsidP="005F28A1">
      <w:pPr>
        <w:ind w:firstLine="480"/>
      </w:pPr>
    </w:p>
    <w:p w14:paraId="30C5C5D9" w14:textId="4635B209" w:rsidR="003E799C" w:rsidRDefault="003E799C" w:rsidP="005F28A1">
      <w:pPr>
        <w:ind w:firstLine="480"/>
      </w:pPr>
    </w:p>
    <w:p w14:paraId="7D1DE45F" w14:textId="15C5BE6F" w:rsidR="003E799C" w:rsidRDefault="003E799C" w:rsidP="005F28A1">
      <w:pPr>
        <w:ind w:firstLine="480"/>
        <w:rPr>
          <w:rFonts w:hint="eastAsia"/>
        </w:rPr>
      </w:pPr>
    </w:p>
    <w:p w14:paraId="0ED67082" w14:textId="429CA8F2" w:rsidR="003E799C" w:rsidRDefault="003E799C" w:rsidP="003E799C">
      <w:pPr>
        <w:ind w:firstLineChars="0" w:firstLine="0"/>
        <w:rPr>
          <w:rFonts w:hint="eastAsia"/>
        </w:rPr>
      </w:pPr>
    </w:p>
    <w:p w14:paraId="7DF0AB74" w14:textId="4D86F90A" w:rsidR="005F28A1" w:rsidRDefault="00DD1E90" w:rsidP="00142057">
      <w:pPr>
        <w:pStyle w:val="af1"/>
        <w:numPr>
          <w:ilvl w:val="0"/>
          <w:numId w:val="25"/>
        </w:numPr>
        <w:spacing w:after="326"/>
      </w:pPr>
      <w:bookmarkStart w:id="58" w:name="_Ref512783769"/>
      <w:bookmarkEnd w:id="55"/>
      <w:r>
        <w:rPr>
          <w:rFonts w:hint="eastAsia"/>
        </w:rPr>
        <w:t>合并过程数据</w:t>
      </w:r>
      <w:bookmarkEnd w:id="58"/>
      <w:r w:rsidR="006B0478">
        <w:rPr>
          <w:rFonts w:hint="eastAsia"/>
        </w:rPr>
        <w:t>（部分）</w:t>
      </w:r>
    </w:p>
    <w:p w14:paraId="50702C35" w14:textId="70B07B7D" w:rsidR="00DD1E90" w:rsidRDefault="00DD1E90" w:rsidP="00DD1E90">
      <w:pPr>
        <w:ind w:firstLine="480"/>
      </w:pPr>
      <w:r>
        <w:rPr>
          <w:rFonts w:hint="eastAsia"/>
        </w:rPr>
        <w:t>纵坐标的序号代表合并的次序，即表示第</w:t>
      </w:r>
      <w:r>
        <w:rPr>
          <w:rFonts w:hint="eastAsia"/>
        </w:rPr>
        <w:t>n</w:t>
      </w:r>
      <w:r>
        <w:rPr>
          <w:rFonts w:hint="eastAsia"/>
        </w:rPr>
        <w:t>数据为第</w:t>
      </w:r>
      <w:r>
        <w:rPr>
          <w:rFonts w:hint="eastAsia"/>
        </w:rPr>
        <w:t>n</w:t>
      </w:r>
      <w:r>
        <w:rPr>
          <w:rFonts w:hint="eastAsia"/>
        </w:rPr>
        <w:t>次合并过程的情形。</w:t>
      </w:r>
      <w:r w:rsidR="00E528BA">
        <w:rPr>
          <w:rFonts w:hint="eastAsia"/>
        </w:rPr>
        <w:t>横坐标的前两列代表两个合并样本的序号，第三列代表了</w:t>
      </w:r>
      <w:r w:rsidR="00C93D36">
        <w:rPr>
          <w:rFonts w:hint="eastAsia"/>
        </w:rPr>
        <w:t>合并时两个样本之间的距离，因为层次聚类算法会优先合并距离短的两个样本，因此第三列由小到大变化。</w:t>
      </w:r>
      <w:r w:rsidR="00F35AE0">
        <w:rPr>
          <w:rFonts w:hint="eastAsia"/>
        </w:rPr>
        <w:t>例如第一行所代表的的含义即为序号</w:t>
      </w:r>
      <w:r w:rsidR="00F35AE0">
        <w:rPr>
          <w:rFonts w:hint="eastAsia"/>
        </w:rPr>
        <w:t>2</w:t>
      </w:r>
      <w:r w:rsidR="00F35AE0">
        <w:t>2</w:t>
      </w:r>
      <w:r w:rsidR="00F35AE0">
        <w:rPr>
          <w:rFonts w:hint="eastAsia"/>
        </w:rPr>
        <w:t>的样本和序号</w:t>
      </w:r>
      <w:r w:rsidR="00F35AE0">
        <w:rPr>
          <w:rFonts w:hint="eastAsia"/>
        </w:rPr>
        <w:t>2</w:t>
      </w:r>
      <w:r w:rsidR="00F35AE0">
        <w:t>3</w:t>
      </w:r>
      <w:r w:rsidR="00F35AE0">
        <w:rPr>
          <w:rFonts w:hint="eastAsia"/>
        </w:rPr>
        <w:t>的样本合并，这两个样本间的距离为</w:t>
      </w:r>
      <w:r w:rsidR="00F35AE0">
        <w:rPr>
          <w:rFonts w:hint="eastAsia"/>
        </w:rPr>
        <w:t>0</w:t>
      </w:r>
      <w:r w:rsidR="00F35AE0">
        <w:rPr>
          <w:rFonts w:hint="eastAsia"/>
        </w:rPr>
        <w:t>。</w:t>
      </w:r>
      <w:r w:rsidR="00E2521A">
        <w:rPr>
          <w:rFonts w:hint="eastAsia"/>
        </w:rPr>
        <w:t>当</w:t>
      </w:r>
      <w:r w:rsidR="00452B98">
        <w:rPr>
          <w:rFonts w:hint="eastAsia"/>
        </w:rPr>
        <w:t>两个样本合并生成一个新的簇时，会自动</w:t>
      </w:r>
      <w:r w:rsidR="002038A8">
        <w:rPr>
          <w:rFonts w:hint="eastAsia"/>
        </w:rPr>
        <w:t>为</w:t>
      </w:r>
      <w:r w:rsidR="00452B98">
        <w:rPr>
          <w:rFonts w:hint="eastAsia"/>
        </w:rPr>
        <w:t>这个簇生成新的编号，例如样本总数为</w:t>
      </w:r>
      <w:r w:rsidR="00452B98">
        <w:rPr>
          <w:rFonts w:hint="eastAsia"/>
        </w:rPr>
        <w:t>2</w:t>
      </w:r>
      <w:r w:rsidR="00452B98">
        <w:t>8</w:t>
      </w:r>
      <w:r w:rsidR="00452B98">
        <w:rPr>
          <w:rFonts w:hint="eastAsia"/>
        </w:rPr>
        <w:t>，则第一次合并后生成的簇序号为</w:t>
      </w:r>
      <w:r w:rsidR="00452B98">
        <w:rPr>
          <w:rFonts w:hint="eastAsia"/>
        </w:rPr>
        <w:t>2</w:t>
      </w:r>
      <w:r w:rsidR="00452B98">
        <w:t>9</w:t>
      </w:r>
      <w:r w:rsidR="00452B98">
        <w:rPr>
          <w:rFonts w:hint="eastAsia"/>
        </w:rPr>
        <w:t>，</w:t>
      </w:r>
      <w:r w:rsidR="00FE7F8D">
        <w:rPr>
          <w:rFonts w:hint="eastAsia"/>
        </w:rPr>
        <w:t>以此类推</w:t>
      </w:r>
      <w:r w:rsidR="00A76E95">
        <w:rPr>
          <w:rFonts w:hint="eastAsia"/>
        </w:rPr>
        <w:t>。</w:t>
      </w:r>
    </w:p>
    <w:p w14:paraId="5A0610BD" w14:textId="77777777" w:rsidR="004507B0" w:rsidRDefault="00452B98" w:rsidP="004507B0">
      <w:pPr>
        <w:ind w:firstLine="480"/>
      </w:pPr>
      <w:r>
        <w:rPr>
          <w:rFonts w:hint="eastAsia"/>
        </w:rPr>
        <w:t>（</w:t>
      </w:r>
      <w:r>
        <w:rPr>
          <w:rFonts w:hint="eastAsia"/>
        </w:rPr>
        <w:t>3</w:t>
      </w:r>
      <w:r>
        <w:rPr>
          <w:rFonts w:hint="eastAsia"/>
        </w:rPr>
        <w:t>）实际在</w:t>
      </w:r>
      <w:r>
        <w:rPr>
          <w:rFonts w:hint="eastAsia"/>
        </w:rPr>
        <w:t>l</w:t>
      </w:r>
      <w:r>
        <w:t>inkage()</w:t>
      </w:r>
      <w:r>
        <w:rPr>
          <w:rFonts w:hint="eastAsia"/>
        </w:rPr>
        <w:t>生成矩阵</w:t>
      </w:r>
      <w:r>
        <w:t>Z</w:t>
      </w:r>
      <w:r>
        <w:rPr>
          <w:rFonts w:hint="eastAsia"/>
        </w:rPr>
        <w:t>之后，聚类已经完成，但由于为矩阵数字形式，不便于观察，因此使用</w:t>
      </w:r>
      <w:r w:rsidRPr="00452B98">
        <w:t>dendrogram(Z)</w:t>
      </w:r>
      <w:r>
        <w:rPr>
          <w:rFonts w:hint="eastAsia"/>
        </w:rPr>
        <w:t>生成聚类</w:t>
      </w:r>
      <w:r w:rsidR="009B74E1">
        <w:rPr>
          <w:rFonts w:hint="eastAsia"/>
        </w:rPr>
        <w:t>树形图</w:t>
      </w:r>
      <w:r>
        <w:rPr>
          <w:rFonts w:hint="eastAsia"/>
        </w:rPr>
        <w:t>。</w:t>
      </w:r>
    </w:p>
    <w:p w14:paraId="4BB4EF1F" w14:textId="4078168E" w:rsidR="00CB2976" w:rsidRPr="002141BC" w:rsidRDefault="00D91646" w:rsidP="004507B0">
      <w:pPr>
        <w:ind w:firstLine="480"/>
        <w:rPr>
          <w:rFonts w:hint="eastAsia"/>
        </w:rPr>
      </w:pPr>
      <w:r>
        <w:rPr>
          <w:rFonts w:hint="eastAsia"/>
        </w:rPr>
        <w:t>按照同样的步骤，可以依次生成不同信号灯状态下左转、直行、右转的聚类树，所得到的</w:t>
      </w:r>
      <w:r w:rsidR="002141BC">
        <w:rPr>
          <w:rFonts w:hint="eastAsia"/>
        </w:rPr>
        <w:t>聚类</w:t>
      </w:r>
      <w:r>
        <w:rPr>
          <w:rFonts w:hint="eastAsia"/>
        </w:rPr>
        <w:t>树形图</w:t>
      </w:r>
      <w:r w:rsidR="002141BC">
        <w:rPr>
          <w:rFonts w:hint="eastAsia"/>
        </w:rPr>
        <w:t>将在</w:t>
      </w:r>
      <w:r>
        <w:fldChar w:fldCharType="begin"/>
      </w:r>
      <w:r>
        <w:instrText xml:space="preserve"> </w:instrText>
      </w:r>
      <w:r>
        <w:rPr>
          <w:rFonts w:hint="eastAsia"/>
        </w:rPr>
        <w:instrText>REF _Ref512782994 \n \h</w:instrText>
      </w:r>
      <w:r>
        <w:instrText xml:space="preserve"> </w:instrText>
      </w:r>
      <w:r>
        <w:fldChar w:fldCharType="separate"/>
      </w:r>
      <w:r>
        <w:t>4.4</w:t>
      </w:r>
      <w:r>
        <w:fldChar w:fldCharType="end"/>
      </w:r>
      <w:r>
        <w:fldChar w:fldCharType="begin"/>
      </w:r>
      <w:r>
        <w:instrText xml:space="preserve"> </w:instrText>
      </w:r>
      <w:r>
        <w:rPr>
          <w:rFonts w:hint="eastAsia"/>
        </w:rPr>
        <w:instrText>REF _Ref512782994 \h</w:instrText>
      </w:r>
      <w:r>
        <w:instrText xml:space="preserve"> </w:instrText>
      </w:r>
      <w:r>
        <w:fldChar w:fldCharType="separate"/>
      </w:r>
      <w:r w:rsidRPr="00462E06">
        <w:rPr>
          <w:rFonts w:cs="Times New Roman"/>
        </w:rPr>
        <w:t>聚类</w:t>
      </w:r>
      <w:r>
        <w:rPr>
          <w:rFonts w:cs="Times New Roman" w:hint="eastAsia"/>
        </w:rPr>
        <w:t>结果</w:t>
      </w:r>
      <w:r>
        <w:fldChar w:fldCharType="end"/>
      </w:r>
      <w:r>
        <w:rPr>
          <w:rFonts w:hint="eastAsia"/>
        </w:rPr>
        <w:t>中</w:t>
      </w:r>
      <w:r w:rsidR="002141BC">
        <w:rPr>
          <w:rFonts w:hint="eastAsia"/>
        </w:rPr>
        <w:t>进行展示。</w:t>
      </w:r>
    </w:p>
    <w:p w14:paraId="155A80C3" w14:textId="6F8E8A7B" w:rsidR="002C1140" w:rsidRDefault="002C1140" w:rsidP="002C1140">
      <w:pPr>
        <w:pStyle w:val="2"/>
        <w:spacing w:before="163"/>
        <w:rPr>
          <w:rFonts w:hint="eastAsia"/>
        </w:rPr>
      </w:pPr>
      <w:r>
        <w:rPr>
          <w:rFonts w:hint="eastAsia"/>
        </w:rPr>
        <w:t>确定最佳分类个数</w:t>
      </w:r>
      <w:r w:rsidR="008F2BE5">
        <w:rPr>
          <w:rFonts w:hint="eastAsia"/>
        </w:rPr>
        <w:t>方法</w:t>
      </w:r>
    </w:p>
    <w:p w14:paraId="7EE929D1" w14:textId="6020DF4D" w:rsidR="004507B0" w:rsidRDefault="005D41B3" w:rsidP="004507B0">
      <w:pPr>
        <w:spacing w:before="0" w:after="0"/>
        <w:ind w:firstLineChars="0" w:firstLine="420"/>
      </w:pPr>
      <w:r>
        <w:rPr>
          <w:rFonts w:hint="eastAsia"/>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Pr>
          <w:rFonts w:hint="eastAsia"/>
        </w:rPr>
        <w:t>（这同样也是层次聚类算法的优点，不需要事先确定分类个数）</w:t>
      </w:r>
      <w:r>
        <w:rPr>
          <w:rFonts w:hint="eastAsia"/>
        </w:rPr>
        <w:t>。在本研究中，采用参照不一致系数</w:t>
      </w:r>
      <w:r w:rsidR="002C1140" w:rsidRPr="00462E06">
        <w:rPr>
          <w:rFonts w:cs="Times New Roman"/>
        </w:rPr>
        <w:t>（</w:t>
      </w:r>
      <w:r w:rsidR="002C1140" w:rsidRPr="00462E06">
        <w:rPr>
          <w:rFonts w:cs="Times New Roman"/>
        </w:rPr>
        <w:t>inconsistent</w:t>
      </w:r>
      <w:r w:rsidR="002C1140" w:rsidRPr="00462E06">
        <w:rPr>
          <w:rFonts w:cs="Times New Roman"/>
        </w:rPr>
        <w:t>）</w:t>
      </w:r>
      <w:r>
        <w:rPr>
          <w:rFonts w:hint="eastAsia"/>
        </w:rPr>
        <w:t>的方法</w:t>
      </w:r>
      <w:r w:rsidR="002C1140">
        <w:rPr>
          <w:rFonts w:hint="eastAsia"/>
        </w:rPr>
        <w:t>从而确定最佳聚类个数。</w:t>
      </w:r>
    </w:p>
    <w:p w14:paraId="20414E35" w14:textId="135B2CE9" w:rsidR="00C92250" w:rsidRPr="00C92250" w:rsidRDefault="005930AF" w:rsidP="00C92250">
      <w:pPr>
        <w:spacing w:before="0" w:after="0"/>
        <w:ind w:firstLineChars="0" w:firstLine="420"/>
        <w:rPr>
          <w:rFonts w:cs="Times New Roman" w:hint="eastAsia"/>
        </w:rPr>
      </w:pPr>
      <w:r>
        <w:rPr>
          <w:noProof/>
        </w:rPr>
        <w:lastRenderedPageBreak/>
        <w:drawing>
          <wp:anchor distT="0" distB="0" distL="114300" distR="114300" simplePos="0" relativeHeight="251626496" behindDoc="0" locked="0" layoutInCell="1" allowOverlap="1" wp14:anchorId="5B1400C7" wp14:editId="6176DBDC">
            <wp:simplePos x="0" y="0"/>
            <wp:positionH relativeFrom="column">
              <wp:posOffset>4445</wp:posOffset>
            </wp:positionH>
            <wp:positionV relativeFrom="paragraph">
              <wp:posOffset>1085850</wp:posOffset>
            </wp:positionV>
            <wp:extent cx="5752800" cy="162360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8">
                      <a:extLst>
                        <a:ext uri="{28A0092B-C50C-407E-A947-70E740481C1C}">
                          <a14:useLocalDpi xmlns:a14="http://schemas.microsoft.com/office/drawing/2010/main" val="0"/>
                        </a:ext>
                      </a:extLst>
                    </a:blip>
                    <a:srcRect l="-1" r="27201"/>
                    <a:stretch/>
                  </pic:blipFill>
                  <pic:spPr bwMode="auto">
                    <a:xfrm>
                      <a:off x="0" y="0"/>
                      <a:ext cx="5752800" cy="162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7B0" w:rsidRPr="00462E06">
        <w:rPr>
          <w:rFonts w:cs="Times New Roman"/>
        </w:rPr>
        <w:t>在每一次聚类合并过程中，会计算每一个新聚类中的不一致系数。若不一致系数有大幅度</w:t>
      </w:r>
      <w:r w:rsidR="004507B0">
        <w:rPr>
          <w:rFonts w:cs="Times New Roman" w:hint="eastAsia"/>
        </w:rPr>
        <w:t>提升</w:t>
      </w:r>
      <w:r w:rsidR="004507B0" w:rsidRPr="00462E06">
        <w:rPr>
          <w:rFonts w:cs="Times New Roman"/>
        </w:rPr>
        <w:t>，</w:t>
      </w:r>
      <w:r w:rsidR="004507B0">
        <w:rPr>
          <w:rFonts w:cs="Times New Roman" w:hint="eastAsia"/>
        </w:rPr>
        <w:t>则代表了</w:t>
      </w:r>
      <w:r w:rsidR="004507B0" w:rsidRPr="00462E06">
        <w:rPr>
          <w:rFonts w:cs="Times New Roman"/>
        </w:rPr>
        <w:t>上一次</w:t>
      </w:r>
      <w:r w:rsidR="004507B0">
        <w:rPr>
          <w:rFonts w:cs="Times New Roman" w:hint="eastAsia"/>
        </w:rPr>
        <w:t>簇与簇之间的合并</w:t>
      </w:r>
      <w:r w:rsidR="004507B0" w:rsidRPr="00462E06">
        <w:rPr>
          <w:rFonts w:cs="Times New Roman"/>
        </w:rPr>
        <w:t>效果比较好，因此可以参考</w:t>
      </w:r>
      <w:r w:rsidR="004507B0">
        <w:rPr>
          <w:rFonts w:cs="Times New Roman" w:hint="eastAsia"/>
        </w:rPr>
        <w:t>该</w:t>
      </w:r>
      <w:r w:rsidR="004507B0" w:rsidRPr="00462E06">
        <w:rPr>
          <w:rFonts w:cs="Times New Roman"/>
        </w:rPr>
        <w:t>系数的变化，确定最佳分类个数，所得的类即为驾驶员视觉搜索模式</w:t>
      </w:r>
      <w:r w:rsidR="004507B0">
        <w:rPr>
          <w:rFonts w:cs="Times New Roman" w:hint="eastAsia"/>
        </w:rPr>
        <w:t>。</w:t>
      </w:r>
      <w:r w:rsidR="00C92250">
        <w:rPr>
          <w:rFonts w:cs="Times New Roman" w:hint="eastAsia"/>
        </w:rPr>
        <w:t>如</w:t>
      </w:r>
      <w:r w:rsidR="00C92250">
        <w:rPr>
          <w:rFonts w:cs="Times New Roman"/>
        </w:rPr>
        <w:fldChar w:fldCharType="begin"/>
      </w:r>
      <w:r w:rsidR="00C92250">
        <w:rPr>
          <w:rFonts w:cs="Times New Roman"/>
        </w:rPr>
        <w:instrText xml:space="preserve"> </w:instrText>
      </w:r>
      <w:r w:rsidR="00C92250">
        <w:rPr>
          <w:rFonts w:cs="Times New Roman" w:hint="eastAsia"/>
        </w:rPr>
        <w:instrText>REF _Ref512795629 \n \h</w:instrText>
      </w:r>
      <w:r w:rsidR="00C92250">
        <w:rPr>
          <w:rFonts w:cs="Times New Roman"/>
        </w:rPr>
        <w:instrText xml:space="preserve"> </w:instrText>
      </w:r>
      <w:r w:rsidR="00C92250">
        <w:rPr>
          <w:rFonts w:cs="Times New Roman"/>
        </w:rPr>
      </w:r>
      <w:r w:rsidR="00C92250">
        <w:rPr>
          <w:rFonts w:cs="Times New Roman"/>
        </w:rPr>
        <w:fldChar w:fldCharType="separate"/>
      </w:r>
      <w:r w:rsidR="00C92250">
        <w:rPr>
          <w:rFonts w:cs="Times New Roman" w:hint="eastAsia"/>
        </w:rPr>
        <w:t>图</w:t>
      </w:r>
      <w:r w:rsidR="00C92250">
        <w:rPr>
          <w:rFonts w:cs="Times New Roman" w:hint="eastAsia"/>
        </w:rPr>
        <w:t>4-6</w:t>
      </w:r>
      <w:r w:rsidR="00C92250">
        <w:rPr>
          <w:rFonts w:cs="Times New Roman"/>
        </w:rPr>
        <w:fldChar w:fldCharType="end"/>
      </w:r>
      <w:r w:rsidR="00C92250">
        <w:rPr>
          <w:rFonts w:cs="Times New Roman" w:hint="eastAsia"/>
        </w:rPr>
        <w:t>所示，</w:t>
      </w:r>
      <w:r w:rsidR="008D70BC">
        <w:rPr>
          <w:rFonts w:cs="Times New Roman" w:hint="eastAsia"/>
        </w:rPr>
        <w:t>为确定最佳聚类个数的过程。</w:t>
      </w:r>
    </w:p>
    <w:p w14:paraId="43BE0111" w14:textId="06D86182" w:rsidR="00C65F6E" w:rsidRDefault="004507B0" w:rsidP="00262E8F">
      <w:pPr>
        <w:pStyle w:val="af1"/>
        <w:numPr>
          <w:ilvl w:val="0"/>
          <w:numId w:val="25"/>
        </w:numPr>
        <w:spacing w:after="326"/>
        <w:rPr>
          <w:rFonts w:hint="eastAsia"/>
        </w:rPr>
      </w:pPr>
      <w:bookmarkStart w:id="59" w:name="_Ref512795629"/>
      <w:r>
        <w:rPr>
          <w:rFonts w:hint="eastAsia"/>
        </w:rPr>
        <w:t>确定最佳聚类个数算法</w:t>
      </w:r>
      <w:bookmarkEnd w:id="59"/>
    </w:p>
    <w:p w14:paraId="65B8B6E7" w14:textId="4622B8F5" w:rsidR="008D70BC" w:rsidRDefault="00070DBA" w:rsidP="008D70BC">
      <w:pPr>
        <w:ind w:firstLine="480"/>
      </w:pPr>
      <w:r>
        <w:rPr>
          <w:rFonts w:hint="eastAsia"/>
        </w:rPr>
        <w:t>计算深度</w:t>
      </w:r>
      <w:r w:rsidR="00307134">
        <w:rPr>
          <w:rFonts w:hint="eastAsia"/>
        </w:rPr>
        <w:t>表示不一致系数计算时所需要考虑的步数。若计算深度越大，则不一致系数的增幅越能体现出新加入的样本与</w:t>
      </w:r>
      <w:r w:rsidR="00184E28">
        <w:rPr>
          <w:rFonts w:hint="eastAsia"/>
        </w:rPr>
        <w:t>过去</w:t>
      </w:r>
      <w:r w:rsidR="00307134">
        <w:rPr>
          <w:rFonts w:hint="eastAsia"/>
        </w:rPr>
        <w:t>几次合并时聚类中心的关系，因此鲁棒性越好。</w:t>
      </w:r>
      <w:r w:rsidR="007C7453">
        <w:rPr>
          <w:rFonts w:hint="eastAsia"/>
        </w:rPr>
        <w:t>计算深度等于样本数减一，例如</w:t>
      </w:r>
      <w:r w:rsidR="00806907">
        <w:rPr>
          <w:rFonts w:hint="eastAsia"/>
        </w:rPr>
        <w:t>在绿灯左转</w:t>
      </w:r>
      <w:r w:rsidR="00C65F6E">
        <w:rPr>
          <w:rFonts w:hint="eastAsia"/>
        </w:rPr>
        <w:t>情况下，只有</w:t>
      </w:r>
      <w:r w:rsidR="00C65F6E">
        <w:rPr>
          <w:rFonts w:hint="eastAsia"/>
        </w:rPr>
        <w:t>2</w:t>
      </w:r>
      <w:r w:rsidR="00C65F6E">
        <w:t>8</w:t>
      </w:r>
      <w:r w:rsidR="00C65F6E">
        <w:rPr>
          <w:rFonts w:hint="eastAsia"/>
        </w:rPr>
        <w:t>个样本，因此只有</w:t>
      </w:r>
      <w:r w:rsidR="00C65F6E">
        <w:rPr>
          <w:rFonts w:hint="eastAsia"/>
        </w:rPr>
        <w:t>2</w:t>
      </w:r>
      <w:r w:rsidR="00C65F6E">
        <w:t>7</w:t>
      </w:r>
      <w:r w:rsidR="00C65F6E">
        <w:rPr>
          <w:rFonts w:hint="eastAsia"/>
        </w:rPr>
        <w:t>次合并，故在此时计算深度选择</w:t>
      </w:r>
      <w:r w:rsidR="00C65F6E">
        <w:rPr>
          <w:rFonts w:hint="eastAsia"/>
        </w:rPr>
        <w:t>2</w:t>
      </w:r>
      <w:r w:rsidR="00C65F6E">
        <w:t>7</w:t>
      </w:r>
      <w:r w:rsidR="007C7453">
        <w:rPr>
          <w:rFonts w:hint="eastAsia"/>
        </w:rPr>
        <w:t>。</w:t>
      </w:r>
    </w:p>
    <w:p w14:paraId="613EBFD7" w14:textId="4E7807E5" w:rsidR="00BA203E" w:rsidRDefault="005930AF" w:rsidP="00F5295F">
      <w:pPr>
        <w:ind w:firstLine="480"/>
        <w:rPr>
          <w:rFonts w:hint="eastAsia"/>
        </w:rPr>
      </w:pPr>
      <w:r>
        <w:rPr>
          <w:rFonts w:hint="eastAsia"/>
        </w:rPr>
        <w:t>可由生成的矩阵</w:t>
      </w:r>
      <w:r>
        <w:rPr>
          <w:rFonts w:hint="eastAsia"/>
        </w:rPr>
        <w:t>W</w:t>
      </w:r>
      <w:r>
        <w:rPr>
          <w:rFonts w:hint="eastAsia"/>
        </w:rPr>
        <w:t>求得不一致系数的增幅，</w:t>
      </w:r>
      <w:r w:rsidR="00F5295F">
        <w:rPr>
          <w:rFonts w:hint="eastAsia"/>
        </w:rPr>
        <w:t>因为采用的是</w:t>
      </w:r>
      <w:r w:rsidR="00F5295F" w:rsidRPr="00462E06">
        <w:rPr>
          <w:rFonts w:cs="Times New Roman"/>
        </w:rPr>
        <w:t>自下而上凝聚</w:t>
      </w:r>
      <w:r w:rsidR="00F5295F">
        <w:rPr>
          <w:rFonts w:cs="Times New Roman" w:hint="eastAsia"/>
        </w:rPr>
        <w:t>式的层次聚类算法，因此看不一致系数增幅时，从后往前看，</w:t>
      </w:r>
      <w:r>
        <w:rPr>
          <w:rFonts w:hint="eastAsia"/>
        </w:rPr>
        <w:t>如</w:t>
      </w:r>
      <w:r>
        <w:fldChar w:fldCharType="begin"/>
      </w:r>
      <w:r>
        <w:instrText xml:space="preserve"> </w:instrText>
      </w:r>
      <w:r>
        <w:rPr>
          <w:rFonts w:hint="eastAsia"/>
        </w:rPr>
        <w:instrText>REF _Ref512803137 \n \h</w:instrText>
      </w:r>
      <w:r>
        <w:instrText xml:space="preserve"> </w:instrText>
      </w:r>
      <w:r>
        <w:fldChar w:fldCharType="separate"/>
      </w:r>
      <w:r>
        <w:rPr>
          <w:rFonts w:hint="eastAsia"/>
        </w:rPr>
        <w:t>图</w:t>
      </w:r>
      <w:r>
        <w:rPr>
          <w:rFonts w:hint="eastAsia"/>
        </w:rPr>
        <w:t>4-7</w:t>
      </w:r>
      <w:r>
        <w:fldChar w:fldCharType="end"/>
      </w:r>
      <w:r w:rsidR="004B3396">
        <w:rPr>
          <w:rFonts w:hint="eastAsia"/>
        </w:rPr>
        <w:t>为</w:t>
      </w:r>
      <w:r w:rsidR="00F5295F">
        <w:rPr>
          <w:rFonts w:hint="eastAsia"/>
        </w:rPr>
        <w:t>绿灯左转情况下不一致系数的倒数三次增幅。</w:t>
      </w:r>
    </w:p>
    <w:p w14:paraId="71082F4E" w14:textId="5EF6699E" w:rsidR="00BA203E" w:rsidRDefault="00F5295F" w:rsidP="008D70BC">
      <w:pPr>
        <w:ind w:firstLine="480"/>
      </w:pPr>
      <w:r>
        <w:rPr>
          <w:rFonts w:hint="eastAsia"/>
          <w:noProof/>
        </w:rPr>
        <w:drawing>
          <wp:anchor distT="0" distB="0" distL="114300" distR="114300" simplePos="0" relativeHeight="251636736" behindDoc="0" locked="0" layoutInCell="1" allowOverlap="1" wp14:anchorId="3A5E292E" wp14:editId="27DD83AE">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9">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8D70BC" w:rsidRDefault="00BA203E" w:rsidP="00BA203E">
      <w:pPr>
        <w:ind w:firstLineChars="0" w:firstLine="0"/>
        <w:rPr>
          <w:rFonts w:hint="eastAsia"/>
        </w:rPr>
      </w:pPr>
    </w:p>
    <w:p w14:paraId="0ABE013B" w14:textId="2CFD2D2C" w:rsidR="001E5C2F" w:rsidRDefault="005024F6" w:rsidP="004B3396">
      <w:pPr>
        <w:pStyle w:val="af1"/>
        <w:numPr>
          <w:ilvl w:val="0"/>
          <w:numId w:val="25"/>
        </w:numPr>
        <w:spacing w:after="326"/>
      </w:pPr>
      <w:bookmarkStart w:id="60" w:name="_Ref512803137"/>
      <w:r>
        <w:rPr>
          <w:rFonts w:hint="eastAsia"/>
        </w:rPr>
        <w:t>不一致系数</w:t>
      </w:r>
      <w:r w:rsidR="00F5295F">
        <w:rPr>
          <w:rFonts w:hint="eastAsia"/>
        </w:rPr>
        <w:t>增幅</w:t>
      </w:r>
      <w:bookmarkEnd w:id="60"/>
      <w:r w:rsidR="005930AF">
        <w:rPr>
          <w:rFonts w:hint="eastAsia"/>
        </w:rPr>
        <w:t>（部分）</w:t>
      </w:r>
    </w:p>
    <w:p w14:paraId="2152DB4A" w14:textId="3A0F5277" w:rsidR="00F5295F" w:rsidRDefault="00F5295F" w:rsidP="00F5295F">
      <w:pPr>
        <w:ind w:firstLine="480"/>
      </w:pPr>
      <w:r>
        <w:rPr>
          <w:rFonts w:hint="eastAsia"/>
        </w:rPr>
        <w:t>因为最后一次的增幅最大，由此说明倒数第二次的聚类结果是最好的，因此</w:t>
      </w:r>
      <w:r w:rsidR="00954855">
        <w:rPr>
          <w:rFonts w:hint="eastAsia"/>
        </w:rPr>
        <w:t>最佳聚类个数为</w:t>
      </w:r>
      <w:r w:rsidR="00954855">
        <w:rPr>
          <w:rFonts w:hint="eastAsia"/>
        </w:rPr>
        <w:t>2</w:t>
      </w:r>
      <w:r w:rsidR="00954855">
        <w:rPr>
          <w:rFonts w:hint="eastAsia"/>
        </w:rPr>
        <w:t>。</w:t>
      </w:r>
    </w:p>
    <w:p w14:paraId="628C8D22" w14:textId="0879C6CD" w:rsidR="006E05F7" w:rsidRPr="00F5295F" w:rsidRDefault="00C63142" w:rsidP="00F5295F">
      <w:pPr>
        <w:ind w:firstLine="480"/>
        <w:rPr>
          <w:rFonts w:hint="eastAsia"/>
        </w:rPr>
      </w:pPr>
      <w:r>
        <w:rPr>
          <w:rFonts w:hint="eastAsia"/>
        </w:rPr>
        <w:t>在确定最佳聚类个数后，可以使用</w:t>
      </w:r>
      <w:r>
        <w:rPr>
          <w:rFonts w:hint="eastAsia"/>
        </w:rPr>
        <w:t>c</w:t>
      </w:r>
      <w:r>
        <w:t>luster()</w:t>
      </w:r>
      <w:r>
        <w:rPr>
          <w:rFonts w:hint="eastAsia"/>
        </w:rPr>
        <w:t>创建聚类树，至此层次聚类的过程结束，采用同样的方法，可以得到剩余六种情况的聚类结果。</w:t>
      </w:r>
    </w:p>
    <w:p w14:paraId="473437F1" w14:textId="77777777" w:rsidR="005024F6" w:rsidRPr="00F5295F" w:rsidRDefault="005024F6" w:rsidP="00CF2631">
      <w:pPr>
        <w:spacing w:before="0" w:after="0"/>
        <w:ind w:firstLineChars="0" w:firstLine="0"/>
        <w:rPr>
          <w:rFonts w:hint="eastAsia"/>
        </w:rPr>
      </w:pPr>
    </w:p>
    <w:p w14:paraId="1C8DB0C0" w14:textId="734ABD2F" w:rsidR="00230D49" w:rsidRDefault="00AF5049" w:rsidP="004D03C8">
      <w:pPr>
        <w:pStyle w:val="1"/>
        <w:spacing w:before="163"/>
        <w:rPr>
          <w:rFonts w:cs="Times New Roman"/>
        </w:rPr>
      </w:pPr>
      <w:bookmarkStart w:id="61" w:name="_Ref512068098"/>
      <w:bookmarkStart w:id="62" w:name="_Toc512758344"/>
      <w:bookmarkStart w:id="63" w:name="_Ref512782994"/>
      <w:r w:rsidRPr="00462E06">
        <w:rPr>
          <w:rFonts w:cs="Times New Roman"/>
        </w:rPr>
        <w:t>聚类</w:t>
      </w:r>
      <w:bookmarkEnd w:id="61"/>
      <w:bookmarkEnd w:id="62"/>
      <w:r w:rsidR="001E5C2F">
        <w:rPr>
          <w:rFonts w:cs="Times New Roman" w:hint="eastAsia"/>
        </w:rPr>
        <w:t>结果</w:t>
      </w:r>
      <w:bookmarkEnd w:id="63"/>
    </w:p>
    <w:p w14:paraId="5D8881B4" w14:textId="1FB6ED46" w:rsidR="003A7EEF" w:rsidRDefault="008101C1" w:rsidP="008101C1">
      <w:pPr>
        <w:ind w:firstLine="480"/>
      </w:pPr>
      <w:r w:rsidRPr="00462E06">
        <w:rPr>
          <w:rFonts w:cs="Times New Roman"/>
          <w:noProof/>
        </w:rPr>
        <w:t>根</w:t>
      </w:r>
      <w:r w:rsidRPr="008101C1">
        <w:t>据上一节</w:t>
      </w:r>
      <w:r w:rsidRPr="008101C1">
        <w:rPr>
          <w:rFonts w:hint="eastAsia"/>
        </w:rPr>
        <w:t>所讲述的</w:t>
      </w:r>
      <w:r w:rsidR="0014327F">
        <w:rPr>
          <w:rFonts w:hint="eastAsia"/>
        </w:rPr>
        <w:t>层次聚类</w:t>
      </w:r>
      <w:r w:rsidRPr="008101C1">
        <w:rPr>
          <w:rFonts w:hint="eastAsia"/>
        </w:rPr>
        <w:t>方法</w:t>
      </w:r>
      <w:r w:rsidR="0014327F">
        <w:rPr>
          <w:rFonts w:hint="eastAsia"/>
        </w:rPr>
        <w:t>步骤以及最佳聚类参数</w:t>
      </w:r>
      <w:r w:rsidRPr="008101C1">
        <w:rPr>
          <w:rFonts w:hint="eastAsia"/>
        </w:rPr>
        <w:t>，</w:t>
      </w:r>
      <w:r w:rsidR="0014327F">
        <w:rPr>
          <w:rFonts w:hint="eastAsia"/>
        </w:rPr>
        <w:t>可以得到</w:t>
      </w:r>
      <w:r w:rsidRPr="008101C1">
        <w:rPr>
          <w:rFonts w:hint="eastAsia"/>
        </w:rPr>
        <w:t>两种</w:t>
      </w:r>
      <w:r w:rsidRPr="008101C1">
        <w:t>信号灯状态</w:t>
      </w:r>
      <w:r w:rsidRPr="008101C1">
        <w:rPr>
          <w:rFonts w:hint="eastAsia"/>
        </w:rPr>
        <w:t>（绿、红）</w:t>
      </w:r>
      <w:r w:rsidRPr="008101C1">
        <w:t>下不同驾驶意图的聚类树。</w:t>
      </w:r>
    </w:p>
    <w:p w14:paraId="47B946C2" w14:textId="4F63DFDB" w:rsidR="00617232" w:rsidRDefault="00617232" w:rsidP="008101C1">
      <w:pPr>
        <w:ind w:firstLine="480"/>
      </w:pPr>
      <w:r>
        <w:rPr>
          <w:rFonts w:hint="eastAsia"/>
        </w:rPr>
        <w:lastRenderedPageBreak/>
        <w:t>聚类树形图</w:t>
      </w:r>
      <w:r w:rsidR="001A59E0">
        <w:rPr>
          <w:rFonts w:hint="eastAsia"/>
        </w:rPr>
        <w:t>一种将聚类结果可视化的方法，即对应</w:t>
      </w:r>
      <w:r w:rsidR="001A59E0">
        <w:fldChar w:fldCharType="begin"/>
      </w:r>
      <w:r w:rsidR="001A59E0">
        <w:instrText xml:space="preserve"> </w:instrText>
      </w:r>
      <w:r w:rsidR="001A59E0">
        <w:rPr>
          <w:rFonts w:hint="eastAsia"/>
        </w:rPr>
        <w:instrText>REF _Ref512811387 \n \h</w:instrText>
      </w:r>
      <w:r w:rsidR="001A59E0">
        <w:instrText xml:space="preserve"> </w:instrText>
      </w:r>
      <w:r w:rsidR="001A59E0">
        <w:fldChar w:fldCharType="separate"/>
      </w:r>
      <w:r w:rsidR="001A59E0">
        <w:t>4.3.1</w:t>
      </w:r>
      <w:r w:rsidR="001A59E0">
        <w:fldChar w:fldCharType="end"/>
      </w:r>
      <w:r w:rsidR="001A59E0">
        <w:rPr>
          <w:rFonts w:hint="eastAsia"/>
        </w:rPr>
        <w:t>中显示聚类过程数据的矩阵</w:t>
      </w:r>
      <w:r w:rsidR="001A59E0">
        <w:rPr>
          <w:rFonts w:hint="eastAsia"/>
        </w:rPr>
        <w:t>Z</w:t>
      </w:r>
      <w:r w:rsidR="001A59E0">
        <w:rPr>
          <w:rFonts w:hint="eastAsia"/>
        </w:rPr>
        <w:t>。</w:t>
      </w:r>
      <w:r w:rsidR="00A27F93">
        <w:rPr>
          <w:rFonts w:hint="eastAsia"/>
        </w:rPr>
        <w:t>它</w:t>
      </w:r>
      <w:r>
        <w:rPr>
          <w:rFonts w:hint="eastAsia"/>
        </w:rPr>
        <w:t>的横坐标为样本的序号，由于篇幅原因，因此在本论文中的聚类树形图只显示</w:t>
      </w:r>
      <w:r w:rsidR="00A27F93">
        <w:rPr>
          <w:rFonts w:hint="eastAsia"/>
        </w:rPr>
        <w:t>前</w:t>
      </w:r>
      <w:r>
        <w:t>40</w:t>
      </w:r>
      <w:r>
        <w:rPr>
          <w:rFonts w:hint="eastAsia"/>
        </w:rPr>
        <w:t>个样本。</w:t>
      </w:r>
      <w:r w:rsidR="001A59E0">
        <w:rPr>
          <w:rFonts w:hint="eastAsia"/>
        </w:rPr>
        <w:t>纵坐标为距离，</w:t>
      </w:r>
      <w:r w:rsidR="00A27F93">
        <w:rPr>
          <w:rFonts w:hint="eastAsia"/>
        </w:rPr>
        <w:t>可以显示两个簇在距离为多少时进行合并。</w:t>
      </w:r>
    </w:p>
    <w:p w14:paraId="02C26962" w14:textId="1D8322E7" w:rsidR="00E34017" w:rsidRPr="00462E06" w:rsidRDefault="002E3CB6" w:rsidP="00E34017">
      <w:pPr>
        <w:pStyle w:val="2"/>
        <w:spacing w:before="163"/>
      </w:pPr>
      <w:bookmarkStart w:id="64" w:name="_Toc512758345"/>
      <w:r w:rsidRPr="00462E06">
        <w:t>绿灯</w:t>
      </w:r>
      <w:bookmarkEnd w:id="64"/>
    </w:p>
    <w:p w14:paraId="77517E7C" w14:textId="050DE8D0" w:rsidR="00970ABC" w:rsidRDefault="004A3B24" w:rsidP="00863561">
      <w:pPr>
        <w:ind w:firstLine="480"/>
        <w:rPr>
          <w:rFonts w:cs="Times New Roman"/>
        </w:rPr>
      </w:pPr>
      <w:r w:rsidRPr="00462E06">
        <w:rPr>
          <w:rFonts w:cs="Times New Roman"/>
        </w:rPr>
        <w:t>如</w:t>
      </w:r>
      <w:r w:rsidR="009110ED">
        <w:rPr>
          <w:rFonts w:cs="Times New Roman"/>
        </w:rPr>
        <w:fldChar w:fldCharType="begin"/>
      </w:r>
      <w:r w:rsidR="009110ED">
        <w:rPr>
          <w:rFonts w:cs="Times New Roman"/>
        </w:rPr>
        <w:instrText xml:space="preserve"> REF _Ref512812093 \n \h </w:instrText>
      </w:r>
      <w:r w:rsidR="009110ED">
        <w:rPr>
          <w:rFonts w:cs="Times New Roman"/>
        </w:rPr>
      </w:r>
      <w:r w:rsidR="009110ED">
        <w:rPr>
          <w:rFonts w:cs="Times New Roman"/>
        </w:rPr>
        <w:fldChar w:fldCharType="separate"/>
      </w:r>
      <w:r w:rsidR="009110ED">
        <w:rPr>
          <w:rFonts w:cs="Times New Roman" w:hint="eastAsia"/>
        </w:rPr>
        <w:t>图</w:t>
      </w:r>
      <w:r w:rsidR="009110ED">
        <w:rPr>
          <w:rFonts w:cs="Times New Roman" w:hint="eastAsia"/>
        </w:rPr>
        <w:t>4-8</w:t>
      </w:r>
      <w:r w:rsidR="009110ED">
        <w:rPr>
          <w:rFonts w:cs="Times New Roman"/>
        </w:rPr>
        <w:fldChar w:fldCharType="end"/>
      </w:r>
      <w:r w:rsidR="00856F31">
        <w:rPr>
          <w:rFonts w:cs="Times New Roman" w:hint="eastAsia"/>
        </w:rPr>
        <w:t>所示，为</w:t>
      </w:r>
      <w:r w:rsidR="00FB7310" w:rsidRPr="00462E06">
        <w:rPr>
          <w:rFonts w:cs="Times New Roman"/>
        </w:rPr>
        <w:t>绿灯情况下</w:t>
      </w:r>
      <w:r w:rsidR="00242979">
        <w:rPr>
          <w:rFonts w:cs="Times New Roman" w:hint="eastAsia"/>
        </w:rPr>
        <w:t>左转</w:t>
      </w:r>
      <w:r w:rsidR="00FB7310" w:rsidRPr="00462E06">
        <w:rPr>
          <w:rFonts w:cs="Times New Roman"/>
        </w:rPr>
        <w:t>的</w:t>
      </w:r>
      <w:r w:rsidR="00856F31">
        <w:rPr>
          <w:rFonts w:cs="Times New Roman" w:hint="eastAsia"/>
        </w:rPr>
        <w:t>聚类</w:t>
      </w:r>
      <w:r w:rsidR="00FB7310" w:rsidRPr="00462E06">
        <w:rPr>
          <w:rFonts w:cs="Times New Roman"/>
        </w:rPr>
        <w:t>树形图。</w:t>
      </w:r>
      <w:r w:rsidR="008E4662">
        <w:rPr>
          <w:rFonts w:cs="Times New Roman" w:hint="eastAsia"/>
        </w:rPr>
        <w:t>由于</w:t>
      </w:r>
      <w:r w:rsidR="001E107E">
        <w:rPr>
          <w:rFonts w:cs="Times New Roman" w:hint="eastAsia"/>
        </w:rPr>
        <w:t>最佳聚类个数为</w:t>
      </w:r>
      <w:r w:rsidR="001E107E">
        <w:rPr>
          <w:rFonts w:cs="Times New Roman" w:hint="eastAsia"/>
        </w:rPr>
        <w:t>2</w:t>
      </w:r>
      <w:r w:rsidR="001E107E">
        <w:rPr>
          <w:rFonts w:cs="Times New Roman" w:hint="eastAsia"/>
        </w:rPr>
        <w:t>，因此</w:t>
      </w:r>
      <w:r w:rsidR="00617232">
        <w:rPr>
          <w:rFonts w:cs="Times New Roman" w:hint="eastAsia"/>
        </w:rPr>
        <w:t>不考虑最后一次合并</w:t>
      </w:r>
      <w:r w:rsidR="009110ED">
        <w:rPr>
          <w:rFonts w:cs="Times New Roman" w:hint="eastAsia"/>
        </w:rPr>
        <w:t>，即断开最后一次连接，可将所得的聚类树形图分为两大类（如图中虚线</w:t>
      </w:r>
      <w:r w:rsidR="00242979">
        <w:rPr>
          <w:rFonts w:cs="Times New Roman" w:hint="eastAsia"/>
        </w:rPr>
        <w:t>分割</w:t>
      </w:r>
      <w:r w:rsidR="009110ED">
        <w:rPr>
          <w:rFonts w:cs="Times New Roman" w:hint="eastAsia"/>
        </w:rPr>
        <w:t>所示）。</w:t>
      </w:r>
      <w:r w:rsidR="00672A31">
        <w:rPr>
          <w:rFonts w:cs="Times New Roman" w:hint="eastAsia"/>
        </w:rPr>
        <w:t>最后一次合并的距离为</w:t>
      </w:r>
      <w:r w:rsidR="002D06C9">
        <w:rPr>
          <w:rFonts w:cs="Times New Roman" w:hint="eastAsia"/>
        </w:rPr>
        <w:t>0</w:t>
      </w:r>
      <w:r w:rsidR="002D06C9">
        <w:rPr>
          <w:rFonts w:cs="Times New Roman"/>
        </w:rPr>
        <w:t>.8777</w:t>
      </w:r>
      <w:r w:rsidR="0077299F">
        <w:rPr>
          <w:rFonts w:cs="Times New Roman" w:hint="eastAsia"/>
        </w:rPr>
        <w:t>。</w:t>
      </w:r>
    </w:p>
    <w:p w14:paraId="72996D61" w14:textId="185FE2A6" w:rsidR="006E05F7" w:rsidRDefault="00242979" w:rsidP="00863561">
      <w:pPr>
        <w:ind w:firstLine="480"/>
        <w:rPr>
          <w:rFonts w:cs="Times New Roman"/>
        </w:rPr>
      </w:pPr>
      <w:r>
        <w:rPr>
          <w:rFonts w:hint="eastAsia"/>
          <w:noProof/>
        </w:rPr>
        <mc:AlternateContent>
          <mc:Choice Requires="wps">
            <w:drawing>
              <wp:anchor distT="0" distB="0" distL="114300" distR="114300" simplePos="0" relativeHeight="251650048" behindDoc="0" locked="0" layoutInCell="1" allowOverlap="1" wp14:anchorId="700879EC" wp14:editId="78116E3E">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01029" id="直接连接符 54" o:spid="_x0000_s1026" style="position:absolute;left:0;text-align:lef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62E06">
        <w:rPr>
          <w:rFonts w:cs="Times New Roman"/>
          <w:noProof/>
        </w:rPr>
        <w:drawing>
          <wp:anchor distT="0" distB="0" distL="114300" distR="114300" simplePos="0" relativeHeight="251470848" behindDoc="0" locked="0" layoutInCell="1" allowOverlap="1" wp14:anchorId="7353D50E" wp14:editId="4FBF3E07">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40"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Default="006E05F7" w:rsidP="00863561">
      <w:pPr>
        <w:ind w:firstLine="480"/>
        <w:rPr>
          <w:rFonts w:cs="Times New Roman"/>
        </w:rPr>
      </w:pPr>
    </w:p>
    <w:p w14:paraId="63852436" w14:textId="744928B7" w:rsidR="006E05F7" w:rsidRDefault="006E05F7" w:rsidP="00863561">
      <w:pPr>
        <w:ind w:firstLine="480"/>
        <w:rPr>
          <w:rFonts w:cs="Times New Roman"/>
        </w:rPr>
      </w:pPr>
    </w:p>
    <w:p w14:paraId="47EA3BD3" w14:textId="0005E22D" w:rsidR="006E05F7" w:rsidRDefault="006E05F7" w:rsidP="00863561">
      <w:pPr>
        <w:ind w:firstLine="480"/>
        <w:rPr>
          <w:rFonts w:cs="Times New Roman"/>
        </w:rPr>
      </w:pPr>
    </w:p>
    <w:p w14:paraId="7CC287A0" w14:textId="28B7F3F1" w:rsidR="006E05F7" w:rsidRDefault="006E05F7" w:rsidP="00863561">
      <w:pPr>
        <w:ind w:firstLine="480"/>
        <w:rPr>
          <w:rFonts w:cs="Times New Roman"/>
        </w:rPr>
      </w:pPr>
    </w:p>
    <w:p w14:paraId="54DFAFA8" w14:textId="4A14D893" w:rsidR="006E05F7" w:rsidRDefault="006E05F7" w:rsidP="006E05F7">
      <w:pPr>
        <w:ind w:firstLineChars="0" w:firstLine="0"/>
        <w:rPr>
          <w:rFonts w:cs="Times New Roman"/>
        </w:rPr>
      </w:pPr>
    </w:p>
    <w:p w14:paraId="5F3E7754" w14:textId="77777777" w:rsidR="006E05F7" w:rsidRPr="00462E06" w:rsidRDefault="006E05F7" w:rsidP="006E05F7">
      <w:pPr>
        <w:ind w:firstLineChars="0" w:firstLine="0"/>
        <w:rPr>
          <w:rFonts w:cs="Times New Roman" w:hint="eastAsia"/>
        </w:rPr>
      </w:pPr>
    </w:p>
    <w:p w14:paraId="0C6E497F" w14:textId="5D8AC310" w:rsidR="00A3200A" w:rsidRPr="00462E06" w:rsidRDefault="00A3200A" w:rsidP="006E05F7">
      <w:pPr>
        <w:pStyle w:val="af1"/>
        <w:numPr>
          <w:ilvl w:val="0"/>
          <w:numId w:val="25"/>
        </w:numPr>
        <w:spacing w:after="326"/>
        <w:rPr>
          <w:rFonts w:cs="Times New Roman"/>
        </w:rPr>
      </w:pPr>
      <w:bookmarkStart w:id="65" w:name="_Ref512812093"/>
      <w:r w:rsidRPr="00462E06">
        <w:rPr>
          <w:rFonts w:cs="Times New Roman"/>
        </w:rPr>
        <w:t>绿灯时左转的聚类树形图</w:t>
      </w:r>
      <w:bookmarkEnd w:id="65"/>
    </w:p>
    <w:p w14:paraId="7DF2BDF1" w14:textId="4DF1C540" w:rsidR="00026272" w:rsidRDefault="00BA6741" w:rsidP="00BA6741">
      <w:pPr>
        <w:ind w:firstLine="480"/>
        <w:rPr>
          <w:rFonts w:cs="Times New Roman"/>
        </w:rPr>
      </w:pPr>
      <w:r w:rsidRPr="00462E06">
        <w:rPr>
          <w:rFonts w:cs="Times New Roman"/>
        </w:rPr>
        <w:t>如</w:t>
      </w:r>
      <w:r w:rsidR="00E861E1" w:rsidRPr="00462E06">
        <w:rPr>
          <w:rFonts w:cs="Times New Roman"/>
        </w:rPr>
        <w:fldChar w:fldCharType="begin"/>
      </w:r>
      <w:r w:rsidR="00E861E1" w:rsidRPr="00462E06">
        <w:rPr>
          <w:rFonts w:cs="Times New Roman"/>
        </w:rPr>
        <w:instrText xml:space="preserve"> REF _Ref512493432 \r \h </w:instrText>
      </w:r>
      <w:r w:rsidR="00E861E1" w:rsidRPr="00462E06">
        <w:rPr>
          <w:rFonts w:cs="Times New Roman"/>
        </w:rPr>
      </w:r>
      <w:r w:rsidR="00462E06">
        <w:rPr>
          <w:rFonts w:cs="Times New Roman"/>
        </w:rPr>
        <w:instrText xml:space="preserve"> \* MERGEFORMAT </w:instrText>
      </w:r>
      <w:r w:rsidR="00E861E1" w:rsidRPr="00462E06">
        <w:rPr>
          <w:rFonts w:cs="Times New Roman"/>
        </w:rPr>
        <w:fldChar w:fldCharType="separate"/>
      </w:r>
      <w:r w:rsidR="009110ED">
        <w:rPr>
          <w:rFonts w:cs="Times New Roman" w:hint="eastAsia"/>
        </w:rPr>
        <w:t>图</w:t>
      </w:r>
      <w:r w:rsidR="009110ED">
        <w:rPr>
          <w:rFonts w:cs="Times New Roman" w:hint="eastAsia"/>
        </w:rPr>
        <w:t>4-9</w:t>
      </w:r>
      <w:r w:rsidR="00E861E1" w:rsidRPr="00462E06">
        <w:rPr>
          <w:rFonts w:cs="Times New Roman"/>
        </w:rPr>
        <w:fldChar w:fldCharType="end"/>
      </w:r>
      <w:r w:rsidR="002A6E2E">
        <w:rPr>
          <w:rFonts w:cs="Times New Roman" w:hint="eastAsia"/>
        </w:rPr>
        <w:t>所示，为</w:t>
      </w:r>
      <w:r w:rsidR="002A6E2E" w:rsidRPr="00462E06">
        <w:rPr>
          <w:rFonts w:cs="Times New Roman"/>
        </w:rPr>
        <w:t>绿灯情况下</w:t>
      </w:r>
      <w:r w:rsidR="00242979">
        <w:rPr>
          <w:rFonts w:cs="Times New Roman" w:hint="eastAsia"/>
        </w:rPr>
        <w:t>直行</w:t>
      </w:r>
      <w:r w:rsidR="002A6E2E" w:rsidRPr="00462E06">
        <w:rPr>
          <w:rFonts w:cs="Times New Roman"/>
        </w:rPr>
        <w:t>的</w:t>
      </w:r>
      <w:r w:rsidR="002A6E2E">
        <w:rPr>
          <w:rFonts w:cs="Times New Roman" w:hint="eastAsia"/>
        </w:rPr>
        <w:t>聚类</w:t>
      </w:r>
      <w:r w:rsidR="002A6E2E" w:rsidRPr="00462E06">
        <w:rPr>
          <w:rFonts w:cs="Times New Roman"/>
        </w:rPr>
        <w:t>树形图。</w:t>
      </w:r>
      <w:r w:rsidR="0028477A">
        <w:rPr>
          <w:rFonts w:cs="Times New Roman" w:hint="eastAsia"/>
        </w:rPr>
        <w:t>观察该情况下的不一致系数，最后一次的增幅最大，为</w:t>
      </w:r>
      <w:r w:rsidR="0028477A">
        <w:rPr>
          <w:rFonts w:cs="Times New Roman" w:hint="eastAsia"/>
        </w:rPr>
        <w:t>0</w:t>
      </w:r>
      <w:r w:rsidR="0028477A">
        <w:rPr>
          <w:rFonts w:cs="Times New Roman"/>
        </w:rPr>
        <w:t>.4748</w:t>
      </w:r>
      <w:r w:rsidR="007C0674">
        <w:rPr>
          <w:rFonts w:cs="Times New Roman" w:hint="eastAsia"/>
        </w:rPr>
        <w:t>。</w:t>
      </w:r>
      <w:r w:rsidR="00242979">
        <w:rPr>
          <w:rFonts w:cs="Times New Roman" w:hint="eastAsia"/>
        </w:rPr>
        <w:t>因此可以确定</w:t>
      </w:r>
      <w:r w:rsidR="002A6E2E">
        <w:rPr>
          <w:rFonts w:cs="Times New Roman" w:hint="eastAsia"/>
        </w:rPr>
        <w:t>最佳聚类个数为</w:t>
      </w:r>
      <w:r w:rsidR="002A6E2E">
        <w:rPr>
          <w:rFonts w:cs="Times New Roman" w:hint="eastAsia"/>
        </w:rPr>
        <w:t>2</w:t>
      </w:r>
      <w:r w:rsidR="002A6E2E">
        <w:rPr>
          <w:rFonts w:cs="Times New Roman" w:hint="eastAsia"/>
        </w:rPr>
        <w:t>，</w:t>
      </w:r>
      <w:r w:rsidR="007C0674">
        <w:rPr>
          <w:rFonts w:cs="Times New Roman" w:hint="eastAsia"/>
        </w:rPr>
        <w:t>同样</w:t>
      </w:r>
      <w:r w:rsidR="002A6E2E">
        <w:rPr>
          <w:rFonts w:cs="Times New Roman" w:hint="eastAsia"/>
        </w:rPr>
        <w:t>不</w:t>
      </w:r>
      <w:r w:rsidR="007C0674">
        <w:rPr>
          <w:rFonts w:cs="Times New Roman" w:hint="eastAsia"/>
        </w:rPr>
        <w:t>需要</w:t>
      </w:r>
      <w:r w:rsidR="002A6E2E">
        <w:rPr>
          <w:rFonts w:cs="Times New Roman" w:hint="eastAsia"/>
        </w:rPr>
        <w:t>考虑最后一次合并，可将所得的聚类树形图分为两大类（如图中虚线</w:t>
      </w:r>
      <w:r w:rsidR="0041005E">
        <w:rPr>
          <w:rFonts w:cs="Times New Roman" w:hint="eastAsia"/>
        </w:rPr>
        <w:t>分割</w:t>
      </w:r>
      <w:r w:rsidR="002A6E2E">
        <w:rPr>
          <w:rFonts w:cs="Times New Roman" w:hint="eastAsia"/>
        </w:rPr>
        <w:t>所示）。</w:t>
      </w:r>
      <w:r w:rsidR="00602D1C">
        <w:rPr>
          <w:rFonts w:cs="Times New Roman" w:hint="eastAsia"/>
        </w:rPr>
        <w:t>最后一次</w:t>
      </w:r>
      <w:r w:rsidR="00672A31">
        <w:rPr>
          <w:rFonts w:cs="Times New Roman" w:hint="eastAsia"/>
        </w:rPr>
        <w:t>合并的距离为</w:t>
      </w:r>
      <w:r w:rsidR="005E7516">
        <w:rPr>
          <w:rFonts w:cs="Times New Roman" w:hint="eastAsia"/>
        </w:rPr>
        <w:t>1</w:t>
      </w:r>
      <w:r w:rsidR="005E7516">
        <w:rPr>
          <w:rFonts w:cs="Times New Roman"/>
        </w:rPr>
        <w:t>.066</w:t>
      </w:r>
      <w:r w:rsidR="005D71D5">
        <w:rPr>
          <w:rFonts w:cs="Times New Roman" w:hint="eastAsia"/>
        </w:rPr>
        <w:t>。</w:t>
      </w:r>
    </w:p>
    <w:p w14:paraId="0398D0F6" w14:textId="7A33BFD1" w:rsidR="00D62DCB" w:rsidRDefault="005D71D5" w:rsidP="00BA6741">
      <w:pPr>
        <w:ind w:firstLine="480"/>
        <w:rPr>
          <w:rFonts w:cs="Times New Roman"/>
        </w:rPr>
      </w:pPr>
      <w:r>
        <w:rPr>
          <w:rFonts w:cs="Times New Roman"/>
          <w:noProof/>
        </w:rPr>
        <w:drawing>
          <wp:anchor distT="0" distB="0" distL="114300" distR="114300" simplePos="0" relativeHeight="251639808" behindDoc="0" locked="0" layoutInCell="1" allowOverlap="1" wp14:anchorId="22598777" wp14:editId="76BB75F8">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Pr>
          <w:rFonts w:hint="eastAsia"/>
          <w:noProof/>
        </w:rPr>
        <mc:AlternateContent>
          <mc:Choice Requires="wps">
            <w:drawing>
              <wp:anchor distT="0" distB="0" distL="114300" distR="114300" simplePos="0" relativeHeight="251652096" behindDoc="0" locked="0" layoutInCell="1" allowOverlap="1" wp14:anchorId="6041F32F" wp14:editId="10A9ACB9">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66DFCA7" id="直接连接符 53" o:spid="_x0000_s1026" style="position:absolute;left:0;text-align:lef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Default="00D62DCB" w:rsidP="00BA6741">
      <w:pPr>
        <w:ind w:firstLine="480"/>
        <w:rPr>
          <w:rFonts w:cs="Times New Roman"/>
        </w:rPr>
      </w:pPr>
    </w:p>
    <w:p w14:paraId="09C13C12" w14:textId="4DE9B11A" w:rsidR="00D62DCB" w:rsidRDefault="00D62DCB" w:rsidP="00BA6741">
      <w:pPr>
        <w:ind w:firstLine="480"/>
        <w:rPr>
          <w:rFonts w:cs="Times New Roman"/>
        </w:rPr>
      </w:pPr>
    </w:p>
    <w:p w14:paraId="0A1D6389" w14:textId="0A1E4E2F" w:rsidR="00D62DCB" w:rsidRDefault="00D62DCB" w:rsidP="00D62DCB">
      <w:pPr>
        <w:ind w:firstLineChars="0" w:firstLine="0"/>
        <w:rPr>
          <w:rFonts w:cs="Times New Roman"/>
        </w:rPr>
      </w:pPr>
    </w:p>
    <w:p w14:paraId="47AA0D0F" w14:textId="77777777" w:rsidR="007E1009" w:rsidRDefault="007E1009" w:rsidP="00D62DCB">
      <w:pPr>
        <w:ind w:firstLineChars="0" w:firstLine="0"/>
        <w:rPr>
          <w:rFonts w:cs="Times New Roman" w:hint="eastAsia"/>
        </w:rPr>
      </w:pPr>
    </w:p>
    <w:p w14:paraId="52DDC234" w14:textId="47DF6B86" w:rsidR="00BA6741" w:rsidRDefault="00EC64B2" w:rsidP="00D62DCB">
      <w:pPr>
        <w:pStyle w:val="af1"/>
        <w:numPr>
          <w:ilvl w:val="0"/>
          <w:numId w:val="25"/>
        </w:numPr>
        <w:spacing w:after="326"/>
        <w:rPr>
          <w:rFonts w:cs="Times New Roman"/>
        </w:rPr>
      </w:pPr>
      <w:bookmarkStart w:id="66" w:name="_Ref512493432"/>
      <w:r w:rsidRPr="00462E06">
        <w:rPr>
          <w:rFonts w:cs="Times New Roman"/>
        </w:rPr>
        <w:t>绿灯时直行的</w:t>
      </w:r>
      <w:r w:rsidR="00FB7310" w:rsidRPr="00462E06">
        <w:rPr>
          <w:rFonts w:cs="Times New Roman"/>
        </w:rPr>
        <w:t>聚类树形图</w:t>
      </w:r>
      <w:bookmarkEnd w:id="66"/>
    </w:p>
    <w:p w14:paraId="65E13A61" w14:textId="5E07B6EF" w:rsidR="00760517" w:rsidRDefault="007C0674" w:rsidP="00760517">
      <w:pPr>
        <w:ind w:firstLine="480"/>
        <w:rPr>
          <w:rFonts w:cs="Times New Roman"/>
        </w:rPr>
      </w:pPr>
      <w:r>
        <w:rPr>
          <w:rFonts w:hint="eastAsia"/>
        </w:rPr>
        <w:lastRenderedPageBreak/>
        <w:t>如</w:t>
      </w:r>
      <w:r w:rsidR="002A6E2E" w:rsidRPr="002A6E2E">
        <w:rPr>
          <w:rFonts w:hint="eastAsia"/>
        </w:rPr>
        <w:t>图</w:t>
      </w:r>
      <w:r w:rsidR="002A6E2E" w:rsidRPr="002A6E2E">
        <w:rPr>
          <w:rFonts w:hint="eastAsia"/>
        </w:rPr>
        <w:t>4-10</w:t>
      </w:r>
      <w:r>
        <w:rPr>
          <w:rFonts w:hint="eastAsia"/>
        </w:rPr>
        <w:t>所示</w:t>
      </w:r>
      <w:r>
        <w:rPr>
          <w:rFonts w:cs="Times New Roman" w:hint="eastAsia"/>
        </w:rPr>
        <w:t>，为</w:t>
      </w:r>
      <w:r w:rsidRPr="00462E06">
        <w:rPr>
          <w:rFonts w:cs="Times New Roman"/>
        </w:rPr>
        <w:t>绿灯情况下</w:t>
      </w:r>
      <w:r>
        <w:rPr>
          <w:rFonts w:cs="Times New Roman" w:hint="eastAsia"/>
        </w:rPr>
        <w:t>右转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0.2437</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672A31">
        <w:rPr>
          <w:rFonts w:cs="Times New Roman" w:hint="eastAsia"/>
        </w:rPr>
        <w:t>最后一次合并的距离为</w:t>
      </w:r>
      <w:r w:rsidR="005E7516">
        <w:rPr>
          <w:rFonts w:cs="Times New Roman" w:hint="eastAsia"/>
        </w:rPr>
        <w:t>1</w:t>
      </w:r>
      <w:r w:rsidR="005E7516">
        <w:rPr>
          <w:rFonts w:cs="Times New Roman"/>
        </w:rPr>
        <w:t>.756</w:t>
      </w:r>
      <w:r w:rsidR="001E79D6">
        <w:rPr>
          <w:rFonts w:cs="Times New Roman" w:hint="eastAsia"/>
        </w:rPr>
        <w:t>。</w:t>
      </w:r>
    </w:p>
    <w:p w14:paraId="10C7479D" w14:textId="7D1F7BD7" w:rsidR="00760517" w:rsidRDefault="00672A31" w:rsidP="00760517">
      <w:pPr>
        <w:ind w:firstLine="480"/>
        <w:rPr>
          <w:rFonts w:cs="Times New Roman"/>
        </w:rPr>
      </w:pPr>
      <w:r>
        <w:rPr>
          <w:rFonts w:hint="eastAsia"/>
          <w:noProof/>
        </w:rPr>
        <mc:AlternateContent>
          <mc:Choice Requires="wpg">
            <w:drawing>
              <wp:anchor distT="0" distB="0" distL="114300" distR="114300" simplePos="0" relativeHeight="251648000" behindDoc="0" locked="0" layoutInCell="1" allowOverlap="1" wp14:anchorId="1A2C3095" wp14:editId="5853F1F9">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F13294" id="组合 55" o:spid="_x0000_s1026" style="position:absolute;left:0;text-align:left;margin-left:35.4pt;margin-top:16.35pt;width:382.7pt;height:182pt;z-index:251648000;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3"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Default="00760517" w:rsidP="00760517">
      <w:pPr>
        <w:ind w:firstLine="480"/>
        <w:rPr>
          <w:rFonts w:cs="Times New Roman"/>
        </w:rPr>
      </w:pPr>
    </w:p>
    <w:p w14:paraId="338056F3" w14:textId="4A80EB75" w:rsidR="00760517" w:rsidRDefault="00760517" w:rsidP="00760517">
      <w:pPr>
        <w:ind w:firstLine="480"/>
        <w:rPr>
          <w:rFonts w:cs="Times New Roman"/>
        </w:rPr>
      </w:pPr>
    </w:p>
    <w:p w14:paraId="4C763093" w14:textId="16DD5F90" w:rsidR="00760517" w:rsidRDefault="00760517" w:rsidP="00760517">
      <w:pPr>
        <w:ind w:firstLine="480"/>
        <w:rPr>
          <w:rFonts w:cs="Times New Roman"/>
        </w:rPr>
      </w:pPr>
    </w:p>
    <w:p w14:paraId="1B810778" w14:textId="176263DD" w:rsidR="00760517" w:rsidRDefault="00760517" w:rsidP="00760517">
      <w:pPr>
        <w:ind w:firstLineChars="0" w:firstLine="0"/>
        <w:rPr>
          <w:rFonts w:cs="Times New Roman"/>
        </w:rPr>
      </w:pPr>
    </w:p>
    <w:p w14:paraId="349DCCBC" w14:textId="7AB5F9FB" w:rsidR="00760517" w:rsidRPr="00760517" w:rsidRDefault="00760517" w:rsidP="00760517">
      <w:pPr>
        <w:ind w:firstLineChars="0" w:firstLine="0"/>
        <w:rPr>
          <w:rFonts w:cs="Times New Roman" w:hint="eastAsia"/>
        </w:rPr>
      </w:pPr>
    </w:p>
    <w:p w14:paraId="20702A1F" w14:textId="3EF47EC8" w:rsidR="006B631B" w:rsidRPr="00462E06" w:rsidRDefault="00EC64B2" w:rsidP="00BA6741">
      <w:pPr>
        <w:pStyle w:val="af1"/>
        <w:numPr>
          <w:ilvl w:val="0"/>
          <w:numId w:val="25"/>
        </w:numPr>
        <w:spacing w:after="326"/>
        <w:rPr>
          <w:rFonts w:cs="Times New Roman"/>
        </w:rPr>
      </w:pPr>
      <w:bookmarkStart w:id="67" w:name="_Ref512493434"/>
      <w:r w:rsidRPr="00462E06">
        <w:rPr>
          <w:rFonts w:cs="Times New Roman"/>
        </w:rPr>
        <w:t>绿灯时右转的</w:t>
      </w:r>
      <w:r w:rsidR="00FB7310" w:rsidRPr="00462E06">
        <w:rPr>
          <w:rFonts w:cs="Times New Roman"/>
        </w:rPr>
        <w:t>聚类树形图</w:t>
      </w:r>
      <w:bookmarkEnd w:id="67"/>
    </w:p>
    <w:p w14:paraId="620BECEC" w14:textId="5A1F60B9" w:rsidR="007C4C39" w:rsidRDefault="007C4C39" w:rsidP="007C4C39">
      <w:pPr>
        <w:ind w:firstLine="480"/>
        <w:rPr>
          <w:rFonts w:cs="Times New Roman"/>
        </w:rPr>
      </w:pPr>
      <w:r>
        <w:rPr>
          <w:rFonts w:cs="Times New Roman" w:hint="eastAsia"/>
        </w:rPr>
        <w:t>综上述，</w:t>
      </w:r>
      <w:r w:rsidR="006E0280" w:rsidRPr="00462E06">
        <w:rPr>
          <w:rFonts w:cs="Times New Roman"/>
        </w:rPr>
        <w:t>绿灯情况下，左转</w:t>
      </w:r>
      <w:r>
        <w:rPr>
          <w:rFonts w:cs="Times New Roman" w:hint="eastAsia"/>
        </w:rPr>
        <w:t>、直行、右转均分为两类，在创建聚类后，</w:t>
      </w:r>
      <w:r w:rsidR="000B3C57">
        <w:rPr>
          <w:rFonts w:cs="Times New Roman" w:hint="eastAsia"/>
        </w:rPr>
        <w:t>所得的类，即为本研究中驾驶员的动态视觉搜索模式。</w:t>
      </w:r>
      <w:r>
        <w:rPr>
          <w:rFonts w:cs="Times New Roman" w:hint="eastAsia"/>
        </w:rPr>
        <w:t>统计各个</w:t>
      </w:r>
      <w:r w:rsidR="00F65D0F">
        <w:rPr>
          <w:rFonts w:cs="Times New Roman" w:hint="eastAsia"/>
        </w:rPr>
        <w:t>模式</w:t>
      </w:r>
      <w:r>
        <w:rPr>
          <w:rFonts w:cs="Times New Roman" w:hint="eastAsia"/>
        </w:rPr>
        <w:t>在其</w:t>
      </w:r>
      <w:r w:rsidR="000B3C57">
        <w:rPr>
          <w:rFonts w:cs="Times New Roman" w:hint="eastAsia"/>
        </w:rPr>
        <w:t>原有</w:t>
      </w:r>
      <w:r>
        <w:rPr>
          <w:rFonts w:cs="Times New Roman" w:hint="eastAsia"/>
        </w:rPr>
        <w:t>驾驶意图下的比例，如</w:t>
      </w:r>
      <w:r w:rsidR="00F65D0F">
        <w:rPr>
          <w:rFonts w:cs="Times New Roman"/>
        </w:rPr>
        <w:fldChar w:fldCharType="begin"/>
      </w:r>
      <w:r w:rsidR="00F65D0F">
        <w:rPr>
          <w:rFonts w:cs="Times New Roman"/>
        </w:rPr>
        <w:instrText xml:space="preserve"> </w:instrText>
      </w:r>
      <w:r w:rsidR="00F65D0F">
        <w:rPr>
          <w:rFonts w:cs="Times New Roman" w:hint="eastAsia"/>
        </w:rPr>
        <w:instrText>REF _Ref512814665 \n \h</w:instrText>
      </w:r>
      <w:r w:rsidR="00F65D0F">
        <w:rPr>
          <w:rFonts w:cs="Times New Roman"/>
        </w:rPr>
        <w:instrText xml:space="preserve"> </w:instrText>
      </w:r>
      <w:r w:rsidR="00F65D0F">
        <w:rPr>
          <w:rFonts w:cs="Times New Roman"/>
        </w:rPr>
      </w:r>
      <w:r w:rsidR="00F65D0F">
        <w:rPr>
          <w:rFonts w:cs="Times New Roman"/>
        </w:rPr>
        <w:fldChar w:fldCharType="separate"/>
      </w:r>
      <w:r w:rsidR="00F65D0F">
        <w:rPr>
          <w:rFonts w:cs="Times New Roman" w:hint="eastAsia"/>
        </w:rPr>
        <w:t>表</w:t>
      </w:r>
      <w:r w:rsidR="00F65D0F">
        <w:rPr>
          <w:rFonts w:cs="Times New Roman" w:hint="eastAsia"/>
        </w:rPr>
        <w:t>4-3</w:t>
      </w:r>
      <w:r w:rsidR="00F65D0F">
        <w:rPr>
          <w:rFonts w:cs="Times New Roman"/>
        </w:rPr>
        <w:fldChar w:fldCharType="end"/>
      </w:r>
      <w:r>
        <w:rPr>
          <w:rFonts w:cs="Times New Roman" w:hint="eastAsia"/>
        </w:rPr>
        <w:t>所示。</w:t>
      </w:r>
    </w:p>
    <w:p w14:paraId="71F6D192" w14:textId="647DA0DC" w:rsidR="007C4C39" w:rsidRPr="00462E06" w:rsidRDefault="007C4C39" w:rsidP="007C4C39">
      <w:pPr>
        <w:pStyle w:val="af1"/>
        <w:numPr>
          <w:ilvl w:val="0"/>
          <w:numId w:val="2"/>
        </w:numPr>
        <w:spacing w:beforeLines="100" w:before="326" w:afterLines="50" w:after="163"/>
        <w:rPr>
          <w:rStyle w:val="Char"/>
          <w:bCs/>
          <w:sz w:val="24"/>
        </w:rPr>
      </w:pPr>
      <w:bookmarkStart w:id="68" w:name="_Ref512814665"/>
      <w:r>
        <w:rPr>
          <w:rStyle w:val="Char"/>
          <w:rFonts w:hint="eastAsia"/>
          <w:bCs/>
          <w:sz w:val="24"/>
        </w:rPr>
        <w:t>绿灯下各模式比例</w:t>
      </w:r>
      <w:bookmarkEnd w:id="68"/>
    </w:p>
    <w:tbl>
      <w:tblPr>
        <w:tblW w:w="5000" w:type="pct"/>
        <w:tblLook w:val="04A0" w:firstRow="1" w:lastRow="0" w:firstColumn="1" w:lastColumn="0" w:noHBand="0" w:noVBand="1"/>
      </w:tblPr>
      <w:tblGrid>
        <w:gridCol w:w="3095"/>
        <w:gridCol w:w="3095"/>
        <w:gridCol w:w="3096"/>
      </w:tblGrid>
      <w:tr w:rsidR="007C4C39" w:rsidRPr="00462E06"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7C4C39" w:rsidRPr="00462E06" w14:paraId="24729F13" w14:textId="77777777" w:rsidTr="006038D9">
        <w:trPr>
          <w:trHeight w:val="374"/>
        </w:trPr>
        <w:tc>
          <w:tcPr>
            <w:tcW w:w="1666" w:type="pct"/>
            <w:tcBorders>
              <w:top w:val="nil"/>
              <w:left w:val="nil"/>
              <w:bottom w:val="nil"/>
              <w:right w:val="nil"/>
            </w:tcBorders>
          </w:tcPr>
          <w:p w14:paraId="3DC74902"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35.7</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935EA83" w14:textId="4023C356"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64.3</w:t>
            </w:r>
            <w:r>
              <w:rPr>
                <w:rFonts w:eastAsia="宋体" w:cs="Times New Roman" w:hint="eastAsia"/>
                <w:color w:val="000000"/>
                <w:kern w:val="0"/>
                <w:sz w:val="21"/>
                <w:szCs w:val="21"/>
              </w:rPr>
              <w:t>%</w:t>
            </w:r>
          </w:p>
        </w:tc>
      </w:tr>
      <w:tr w:rsidR="007C4C39" w:rsidRPr="00462E06" w14:paraId="471DB42E" w14:textId="77777777" w:rsidTr="006038D9">
        <w:trPr>
          <w:trHeight w:val="374"/>
        </w:trPr>
        <w:tc>
          <w:tcPr>
            <w:tcW w:w="1666" w:type="pct"/>
            <w:tcBorders>
              <w:top w:val="nil"/>
              <w:left w:val="nil"/>
              <w:bottom w:val="nil"/>
              <w:right w:val="nil"/>
            </w:tcBorders>
          </w:tcPr>
          <w:p w14:paraId="5C4D5C90"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39.3</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50EA49CA" w14:textId="434F51A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60.7</w:t>
            </w:r>
            <w:r>
              <w:rPr>
                <w:rFonts w:eastAsia="宋体" w:cs="Times New Roman" w:hint="eastAsia"/>
                <w:color w:val="000000"/>
                <w:kern w:val="0"/>
                <w:sz w:val="21"/>
                <w:szCs w:val="21"/>
              </w:rPr>
              <w:t>%</w:t>
            </w:r>
          </w:p>
        </w:tc>
      </w:tr>
      <w:tr w:rsidR="007C4C39" w:rsidRPr="00462E06"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37.1</w:t>
            </w:r>
            <w:r>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09E36DE9" w14:textId="6F13B5D8"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62.9</w:t>
            </w:r>
            <w:r>
              <w:rPr>
                <w:rFonts w:eastAsia="宋体" w:cs="Times New Roman" w:hint="eastAsia"/>
                <w:color w:val="000000"/>
                <w:kern w:val="0"/>
                <w:sz w:val="21"/>
                <w:szCs w:val="21"/>
              </w:rPr>
              <w:t>%</w:t>
            </w:r>
          </w:p>
        </w:tc>
      </w:tr>
    </w:tbl>
    <w:p w14:paraId="65FEBB0F" w14:textId="77777777" w:rsidR="007C4C39" w:rsidRDefault="007C4C39" w:rsidP="002042F9">
      <w:pPr>
        <w:ind w:firstLine="480"/>
        <w:rPr>
          <w:rFonts w:hint="eastAsia"/>
        </w:rPr>
      </w:pPr>
    </w:p>
    <w:p w14:paraId="649A8274" w14:textId="3C95BD5D" w:rsidR="006E0280" w:rsidRDefault="002042F9" w:rsidP="002042F9">
      <w:pPr>
        <w:ind w:firstLine="480"/>
      </w:pPr>
      <w:r>
        <w:rPr>
          <w:rFonts w:hint="eastAsia"/>
        </w:rPr>
        <w:t>可分析得</w:t>
      </w:r>
      <w:r w:rsidR="00F65D0F">
        <w:rPr>
          <w:rFonts w:hint="eastAsia"/>
        </w:rPr>
        <w:t>，</w:t>
      </w:r>
      <w:r w:rsidR="000B3C57">
        <w:rPr>
          <w:rFonts w:hint="eastAsia"/>
        </w:rPr>
        <w:t>绿灯情况下，</w:t>
      </w:r>
      <w:r w:rsidR="00F65D0F">
        <w:rPr>
          <w:rFonts w:hint="eastAsia"/>
        </w:rPr>
        <w:t>无论何种驾驶意图，聚类所产生的</w:t>
      </w:r>
      <w:r w:rsidR="006038D9">
        <w:rPr>
          <w:rFonts w:hint="eastAsia"/>
        </w:rPr>
        <w:t>两种模式比例均比较接近</w:t>
      </w:r>
      <w:r w:rsidR="006038D9">
        <w:t>6</w:t>
      </w:r>
      <w:r w:rsidR="006038D9">
        <w:rPr>
          <w:rFonts w:hint="eastAsia"/>
        </w:rPr>
        <w:t>：</w:t>
      </w:r>
      <w:r w:rsidR="006038D9">
        <w:rPr>
          <w:rFonts w:hint="eastAsia"/>
        </w:rPr>
        <w:t>4</w:t>
      </w:r>
      <w:r w:rsidR="00A65D97">
        <w:rPr>
          <w:rFonts w:hint="eastAsia"/>
        </w:rPr>
        <w:t>，说明驾驶员</w:t>
      </w:r>
      <w:r w:rsidR="00F619CA">
        <w:rPr>
          <w:rFonts w:hint="eastAsia"/>
        </w:rPr>
        <w:t>在不同驾驶意图下虽然采用的动态视觉搜索模式有</w:t>
      </w:r>
    </w:p>
    <w:p w14:paraId="7BEF083B" w14:textId="44E138DB" w:rsidR="000018EF" w:rsidRDefault="000018EF" w:rsidP="000018EF">
      <w:pPr>
        <w:pStyle w:val="2"/>
        <w:spacing w:before="163"/>
      </w:pPr>
      <w:r>
        <w:rPr>
          <w:rFonts w:hint="eastAsia"/>
        </w:rPr>
        <w:t>红灯</w:t>
      </w:r>
    </w:p>
    <w:p w14:paraId="5345D636" w14:textId="79B57C4C" w:rsidR="00AE4E7E" w:rsidRPr="006C16C8" w:rsidRDefault="000018EF" w:rsidP="006C16C8">
      <w:pPr>
        <w:ind w:firstLine="480"/>
        <w:rPr>
          <w:rFonts w:hint="eastAsia"/>
        </w:rPr>
      </w:pPr>
      <w:r>
        <w:rPr>
          <w:rFonts w:hint="eastAsia"/>
        </w:rPr>
        <w:t>如</w:t>
      </w:r>
      <w:r w:rsidRPr="00462E06">
        <w:rPr>
          <w:rFonts w:cs="Times New Roman"/>
        </w:rPr>
        <w:fldChar w:fldCharType="begin"/>
      </w:r>
      <w:r w:rsidRPr="00462E06">
        <w:rPr>
          <w:rFonts w:cs="Times New Roman"/>
        </w:rPr>
        <w:instrText xml:space="preserve"> REF _Ref512195554 \n \h  \* MERGEFORMAT </w:instrText>
      </w:r>
      <w:r w:rsidRPr="00462E06">
        <w:rPr>
          <w:rFonts w:cs="Times New Roman"/>
        </w:rPr>
      </w:r>
      <w:r w:rsidRPr="00462E06">
        <w:rPr>
          <w:rFonts w:cs="Times New Roman"/>
        </w:rPr>
        <w:fldChar w:fldCharType="separate"/>
      </w:r>
      <w:r>
        <w:rPr>
          <w:rFonts w:cs="Times New Roman" w:hint="eastAsia"/>
        </w:rPr>
        <w:t>图</w:t>
      </w:r>
      <w:r>
        <w:rPr>
          <w:rFonts w:cs="Times New Roman" w:hint="eastAsia"/>
        </w:rPr>
        <w:t>4-11</w:t>
      </w:r>
      <w:r w:rsidRPr="00462E06">
        <w:rPr>
          <w:rFonts w:cs="Times New Roman"/>
        </w:rPr>
        <w:fldChar w:fldCharType="end"/>
      </w:r>
      <w:r>
        <w:rPr>
          <w:rFonts w:cs="Times New Roman" w:hint="eastAsia"/>
        </w:rPr>
        <w:t>所示</w:t>
      </w:r>
      <w:r>
        <w:rPr>
          <w:rFonts w:cs="Times New Roman" w:hint="eastAsia"/>
        </w:rPr>
        <w:t>，为</w:t>
      </w:r>
      <w:r>
        <w:rPr>
          <w:rFonts w:cs="Times New Roman" w:hint="eastAsia"/>
        </w:rPr>
        <w:t>红</w:t>
      </w:r>
      <w:r w:rsidRPr="00462E06">
        <w:rPr>
          <w:rFonts w:cs="Times New Roman"/>
        </w:rPr>
        <w:t>灯情况下</w:t>
      </w:r>
      <w:r>
        <w:rPr>
          <w:rFonts w:cs="Times New Roman" w:hint="eastAsia"/>
        </w:rPr>
        <w:t>左</w:t>
      </w:r>
      <w:r>
        <w:rPr>
          <w:rFonts w:cs="Times New Roman" w:hint="eastAsia"/>
        </w:rPr>
        <w:t>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观察该情况不一致系数，最后一次的增幅最大，为</w:t>
      </w:r>
      <w:r>
        <w:rPr>
          <w:rFonts w:cs="Times New Roman"/>
        </w:rPr>
        <w:t>0.</w:t>
      </w:r>
      <w:r w:rsidR="00F619CA">
        <w:rPr>
          <w:rFonts w:cs="Times New Roman"/>
        </w:rPr>
        <w:t>388</w:t>
      </w:r>
      <w:r>
        <w:rPr>
          <w:rFonts w:cs="Times New Roman" w:hint="eastAsia"/>
        </w:rPr>
        <w:t>。因此可以确定最佳聚类个数为</w:t>
      </w:r>
      <w:r>
        <w:rPr>
          <w:rFonts w:cs="Times New Roman" w:hint="eastAsia"/>
        </w:rPr>
        <w:t>2</w:t>
      </w:r>
      <w:r>
        <w:rPr>
          <w:rFonts w:cs="Times New Roman" w:hint="eastAsia"/>
        </w:rPr>
        <w:t>，不需要考虑最后一次合并，</w:t>
      </w:r>
      <w:r>
        <w:rPr>
          <w:rFonts w:cs="Times New Roman" w:hint="eastAsia"/>
        </w:rPr>
        <w:lastRenderedPageBreak/>
        <w:t>可将所得的聚类树形图分为两大类（如图中虚线分割所示）。最后一次合并的距离为</w:t>
      </w:r>
      <w:r w:rsidR="00F619CA">
        <w:rPr>
          <w:rFonts w:cs="Times New Roman" w:hint="eastAsia"/>
        </w:rPr>
        <w:t>6</w:t>
      </w:r>
      <w:r w:rsidR="00F619CA">
        <w:rPr>
          <w:rFonts w:cs="Times New Roman"/>
        </w:rPr>
        <w:t>.054</w:t>
      </w:r>
      <w:r>
        <w:rPr>
          <w:rFonts w:cs="Times New Roman" w:hint="eastAsia"/>
        </w:rPr>
        <w:t>。</w:t>
      </w:r>
    </w:p>
    <w:p w14:paraId="04D5F26F" w14:textId="3C308040" w:rsidR="00AE4E7E" w:rsidRDefault="006C16C8" w:rsidP="007A04CC">
      <w:pPr>
        <w:ind w:firstLine="480"/>
        <w:rPr>
          <w:rFonts w:cs="Times New Roman"/>
        </w:rPr>
      </w:pPr>
      <w:r>
        <w:rPr>
          <w:rFonts w:hint="eastAsia"/>
          <w:noProof/>
        </w:rPr>
        <mc:AlternateContent>
          <mc:Choice Requires="wpg">
            <w:drawing>
              <wp:anchor distT="0" distB="0" distL="114300" distR="114300" simplePos="0" relativeHeight="251667456" behindDoc="0" locked="0" layoutInCell="1" allowOverlap="1" wp14:anchorId="0D96920D" wp14:editId="2776C336">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5CBABA" id="组合 105" o:spid="_x0000_s1026" style="position:absolute;left:0;text-align:left;margin-left:35.3pt;margin-top:17.5pt;width:382.7pt;height:182pt;z-index:251667456;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5"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Default="00AE4E7E" w:rsidP="007A04CC">
      <w:pPr>
        <w:ind w:firstLine="480"/>
        <w:rPr>
          <w:rFonts w:cs="Times New Roman"/>
        </w:rPr>
      </w:pPr>
    </w:p>
    <w:p w14:paraId="76B2A7A1" w14:textId="729E0B74" w:rsidR="00AE4E7E" w:rsidRDefault="00AE4E7E" w:rsidP="007A04CC">
      <w:pPr>
        <w:ind w:firstLine="480"/>
        <w:rPr>
          <w:rFonts w:cs="Times New Roman"/>
        </w:rPr>
      </w:pPr>
    </w:p>
    <w:p w14:paraId="3CD5697F" w14:textId="721038EB" w:rsidR="00AE4E7E" w:rsidRDefault="00AE4E7E" w:rsidP="007A04CC">
      <w:pPr>
        <w:ind w:firstLine="480"/>
        <w:rPr>
          <w:rFonts w:cs="Times New Roman"/>
        </w:rPr>
      </w:pPr>
    </w:p>
    <w:p w14:paraId="29CCFAD2" w14:textId="77777777" w:rsidR="00AE4E7E" w:rsidRPr="00462E06" w:rsidRDefault="00AE4E7E" w:rsidP="00AE4E7E">
      <w:pPr>
        <w:ind w:firstLineChars="0" w:firstLine="0"/>
        <w:rPr>
          <w:rFonts w:cs="Times New Roman" w:hint="eastAsia"/>
        </w:rPr>
      </w:pPr>
    </w:p>
    <w:p w14:paraId="58255F64" w14:textId="332B2EC0" w:rsidR="00760517" w:rsidRPr="00760517" w:rsidRDefault="003C48B2" w:rsidP="00760517">
      <w:pPr>
        <w:pStyle w:val="af1"/>
        <w:numPr>
          <w:ilvl w:val="0"/>
          <w:numId w:val="25"/>
        </w:numPr>
        <w:spacing w:after="326"/>
        <w:rPr>
          <w:rFonts w:cs="Times New Roman" w:hint="eastAsia"/>
        </w:rPr>
      </w:pPr>
      <w:bookmarkStart w:id="69" w:name="_Ref512195554"/>
      <w:r w:rsidRPr="00462E06">
        <w:rPr>
          <w:rFonts w:cs="Times New Roman"/>
        </w:rPr>
        <w:t>红灯时左转</w:t>
      </w:r>
      <w:r w:rsidR="00602851" w:rsidRPr="00462E06">
        <w:rPr>
          <w:rFonts w:cs="Times New Roman"/>
        </w:rPr>
        <w:t>聚类树形图</w:t>
      </w:r>
      <w:bookmarkEnd w:id="69"/>
    </w:p>
    <w:p w14:paraId="003CE515" w14:textId="571E3024" w:rsidR="00760517" w:rsidRPr="00786F3B" w:rsidRDefault="00760517" w:rsidP="00786F3B">
      <w:pPr>
        <w:ind w:firstLine="480"/>
        <w:rPr>
          <w:rFonts w:hint="eastAsia"/>
        </w:rPr>
      </w:pPr>
      <w:bookmarkStart w:id="70" w:name="_Hlk512814098"/>
      <w:r>
        <w:rPr>
          <w:rFonts w:cs="Times New Roman" w:hint="eastAsia"/>
        </w:rPr>
        <w:t>如</w:t>
      </w:r>
      <w:r w:rsidRPr="00462E06">
        <w:rPr>
          <w:rFonts w:cs="Times New Roman"/>
        </w:rPr>
        <w:fldChar w:fldCharType="begin"/>
      </w:r>
      <w:r w:rsidRPr="00462E06">
        <w:rPr>
          <w:rFonts w:cs="Times New Roman"/>
        </w:rPr>
        <w:instrText xml:space="preserve"> REF _Ref512195555 \n \h  \* MERGEFORMAT </w:instrText>
      </w:r>
      <w:r w:rsidRPr="00462E06">
        <w:rPr>
          <w:rFonts w:cs="Times New Roman"/>
        </w:rPr>
      </w:r>
      <w:r w:rsidRPr="00462E06">
        <w:rPr>
          <w:rFonts w:cs="Times New Roman"/>
        </w:rPr>
        <w:fldChar w:fldCharType="separate"/>
      </w:r>
      <w:r>
        <w:rPr>
          <w:rFonts w:cs="Times New Roman" w:hint="eastAsia"/>
        </w:rPr>
        <w:t>图</w:t>
      </w:r>
      <w:r>
        <w:rPr>
          <w:rFonts w:cs="Times New Roman" w:hint="eastAsia"/>
        </w:rPr>
        <w:t>4-12</w:t>
      </w:r>
      <w:r w:rsidRPr="00462E06">
        <w:rPr>
          <w:rFonts w:cs="Times New Roman"/>
        </w:rPr>
        <w:fldChar w:fldCharType="end"/>
      </w:r>
      <w:r>
        <w:rPr>
          <w:rFonts w:cs="Times New Roman" w:hint="eastAsia"/>
        </w:rPr>
        <w:t>所示，为</w:t>
      </w:r>
      <w:r w:rsidR="0086131B">
        <w:rPr>
          <w:rFonts w:cs="Times New Roman" w:hint="eastAsia"/>
        </w:rPr>
        <w:t>红</w:t>
      </w:r>
      <w:r w:rsidRPr="00462E06">
        <w:rPr>
          <w:rFonts w:cs="Times New Roman"/>
        </w:rPr>
        <w:t>灯情况下</w:t>
      </w:r>
      <w:r w:rsidR="00D165EB">
        <w:rPr>
          <w:rFonts w:cs="Times New Roman" w:hint="eastAsia"/>
        </w:rPr>
        <w:t>直行</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w:t>
      </w:r>
      <w:r w:rsidR="00ED3289">
        <w:rPr>
          <w:rFonts w:cs="Times New Roman"/>
        </w:rPr>
        <w:t>4395</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786F3B">
        <w:rPr>
          <w:rFonts w:cs="Times New Roman" w:hint="eastAsia"/>
        </w:rPr>
        <w:t>最后一次合并的距离为</w:t>
      </w:r>
      <w:r w:rsidR="00786F3B">
        <w:rPr>
          <w:rFonts w:cs="Times New Roman"/>
        </w:rPr>
        <w:t>1.872</w:t>
      </w:r>
      <w:r w:rsidR="00786F3B">
        <w:rPr>
          <w:rFonts w:cs="Times New Roman" w:hint="eastAsia"/>
        </w:rPr>
        <w:t>。</w:t>
      </w:r>
    </w:p>
    <w:bookmarkEnd w:id="70"/>
    <w:p w14:paraId="6A5FA827" w14:textId="698E8AC2" w:rsidR="00760517" w:rsidRPr="00760517" w:rsidRDefault="00760517" w:rsidP="00760517">
      <w:pPr>
        <w:ind w:firstLine="480"/>
        <w:rPr>
          <w:rFonts w:hint="eastAsia"/>
        </w:rPr>
      </w:pPr>
      <w:r>
        <w:rPr>
          <w:noProof/>
        </w:rPr>
        <mc:AlternateContent>
          <mc:Choice Requires="wpg">
            <w:drawing>
              <wp:anchor distT="0" distB="0" distL="114300" distR="114300" simplePos="0" relativeHeight="251669504" behindDoc="0" locked="0" layoutInCell="1" allowOverlap="1" wp14:anchorId="433FF9FA" wp14:editId="122BBBB9">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7D819A" id="组合 103" o:spid="_x0000_s1026" style="position:absolute;left:0;text-align:left;margin-left:35.45pt;margin-top:15.8pt;width:382.7pt;height:182pt;z-index:25166950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7"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Default="00AE4E7E" w:rsidP="00AE4E7E">
      <w:pPr>
        <w:ind w:firstLine="480"/>
      </w:pPr>
    </w:p>
    <w:p w14:paraId="35302128" w14:textId="3AACBAC0" w:rsidR="00AE4E7E" w:rsidRDefault="00AE4E7E" w:rsidP="00AE4E7E">
      <w:pPr>
        <w:ind w:firstLine="480"/>
      </w:pPr>
    </w:p>
    <w:p w14:paraId="5DDFBC23" w14:textId="67413311" w:rsidR="00760517" w:rsidRDefault="00760517" w:rsidP="00760517">
      <w:pPr>
        <w:ind w:firstLineChars="0" w:firstLine="0"/>
      </w:pPr>
    </w:p>
    <w:p w14:paraId="4B5101FF" w14:textId="77777777" w:rsidR="00760517" w:rsidRDefault="00760517" w:rsidP="00760517">
      <w:pPr>
        <w:ind w:firstLineChars="0" w:firstLine="0"/>
        <w:rPr>
          <w:rFonts w:hint="eastAsia"/>
        </w:rPr>
      </w:pPr>
    </w:p>
    <w:p w14:paraId="3C250B1B" w14:textId="155C2CBA" w:rsidR="00760517" w:rsidRDefault="00760517" w:rsidP="00AE4E7E">
      <w:pPr>
        <w:ind w:firstLineChars="0" w:firstLine="0"/>
      </w:pPr>
    </w:p>
    <w:p w14:paraId="0C2C981E" w14:textId="77777777" w:rsidR="00760517" w:rsidRPr="00AE4E7E" w:rsidRDefault="00760517" w:rsidP="00AE4E7E">
      <w:pPr>
        <w:ind w:firstLineChars="0" w:firstLine="0"/>
        <w:rPr>
          <w:rFonts w:hint="eastAsia"/>
        </w:rPr>
      </w:pPr>
    </w:p>
    <w:p w14:paraId="246A1507" w14:textId="65F1989C" w:rsidR="00AE4E7E" w:rsidRDefault="003C48B2" w:rsidP="00AE4E7E">
      <w:pPr>
        <w:pStyle w:val="af1"/>
        <w:numPr>
          <w:ilvl w:val="0"/>
          <w:numId w:val="25"/>
        </w:numPr>
        <w:spacing w:after="326"/>
        <w:rPr>
          <w:rFonts w:cs="Times New Roman"/>
        </w:rPr>
      </w:pPr>
      <w:bookmarkStart w:id="71" w:name="_Ref512195555"/>
      <w:r w:rsidRPr="00462E06">
        <w:rPr>
          <w:rFonts w:cs="Times New Roman"/>
        </w:rPr>
        <w:t>红灯时直行</w:t>
      </w:r>
      <w:r w:rsidR="00602851" w:rsidRPr="00462E06">
        <w:rPr>
          <w:rFonts w:cs="Times New Roman"/>
        </w:rPr>
        <w:t>聚类树形图</w:t>
      </w:r>
      <w:bookmarkEnd w:id="71"/>
    </w:p>
    <w:p w14:paraId="7B47417F" w14:textId="1E80E8DF" w:rsidR="00180A45" w:rsidRPr="001F44F3" w:rsidRDefault="001F44F3" w:rsidP="00B85E06">
      <w:pPr>
        <w:ind w:firstLine="480"/>
        <w:rPr>
          <w:rFonts w:hint="eastAsia"/>
        </w:rPr>
      </w:pPr>
      <w:r w:rsidRPr="001F44F3">
        <w:rPr>
          <w:rFonts w:hint="eastAsia"/>
        </w:rPr>
        <w:t>如</w:t>
      </w:r>
      <w:r w:rsidR="00AC1A3A" w:rsidRPr="00462E06">
        <w:rPr>
          <w:rFonts w:cs="Times New Roman"/>
        </w:rPr>
        <w:fldChar w:fldCharType="begin"/>
      </w:r>
      <w:r w:rsidR="00AC1A3A" w:rsidRPr="00462E06">
        <w:rPr>
          <w:rFonts w:cs="Times New Roman"/>
        </w:rPr>
        <w:instrText xml:space="preserve"> REF _Ref512195556 \n \h  \* MERGEFORMAT </w:instrText>
      </w:r>
      <w:r w:rsidR="00AC1A3A" w:rsidRPr="00462E06">
        <w:rPr>
          <w:rFonts w:cs="Times New Roman"/>
        </w:rPr>
      </w:r>
      <w:r w:rsidR="00AC1A3A" w:rsidRPr="00462E06">
        <w:rPr>
          <w:rFonts w:cs="Times New Roman"/>
        </w:rPr>
        <w:fldChar w:fldCharType="separate"/>
      </w:r>
      <w:r w:rsidR="00AC1A3A">
        <w:rPr>
          <w:rFonts w:cs="Times New Roman" w:hint="eastAsia"/>
        </w:rPr>
        <w:t>图</w:t>
      </w:r>
      <w:r w:rsidR="00AC1A3A">
        <w:rPr>
          <w:rFonts w:cs="Times New Roman" w:hint="eastAsia"/>
        </w:rPr>
        <w:t>4-13</w:t>
      </w:r>
      <w:r w:rsidR="00AC1A3A" w:rsidRPr="00462E06">
        <w:rPr>
          <w:rFonts w:cs="Times New Roman"/>
        </w:rPr>
        <w:fldChar w:fldCharType="end"/>
      </w:r>
      <w:r w:rsidRPr="001F44F3">
        <w:rPr>
          <w:rFonts w:hint="eastAsia"/>
        </w:rPr>
        <w:t>所示，为</w:t>
      </w:r>
      <w:r w:rsidR="00884D20">
        <w:rPr>
          <w:rFonts w:hint="eastAsia"/>
        </w:rPr>
        <w:t>红</w:t>
      </w:r>
      <w:r w:rsidRPr="001F44F3">
        <w:rPr>
          <w:rFonts w:hint="eastAsia"/>
        </w:rPr>
        <w:t>灯情况下右转的聚类树形图。观察该情况下的不一致系数，最后一次的增幅最大，为</w:t>
      </w:r>
      <w:r w:rsidR="00CF0EE6">
        <w:rPr>
          <w:rFonts w:hint="eastAsia"/>
        </w:rPr>
        <w:t>0</w:t>
      </w:r>
      <w:r w:rsidR="00CF0EE6">
        <w:t>.8243</w:t>
      </w:r>
      <w:r w:rsidRPr="001F44F3">
        <w:rPr>
          <w:rFonts w:hint="eastAsia"/>
        </w:rPr>
        <w:t>。因此可以确定最佳聚类个数为</w:t>
      </w:r>
      <w:r w:rsidRPr="001F44F3">
        <w:rPr>
          <w:rFonts w:hint="eastAsia"/>
        </w:rPr>
        <w:t>2</w:t>
      </w:r>
      <w:r w:rsidRPr="001F44F3">
        <w:rPr>
          <w:rFonts w:hint="eastAsia"/>
        </w:rPr>
        <w:t>，不需要考虑最后一</w:t>
      </w:r>
      <w:r w:rsidRPr="001F44F3">
        <w:rPr>
          <w:rFonts w:hint="eastAsia"/>
        </w:rPr>
        <w:lastRenderedPageBreak/>
        <w:t>次合并，可将所得的聚类树形图分为两大类（如图中虚线分割所示）。</w:t>
      </w:r>
      <w:r w:rsidR="00B85E06">
        <w:rPr>
          <w:rFonts w:cs="Times New Roman" w:hint="eastAsia"/>
        </w:rPr>
        <w:t>最后一次合并的距离为</w:t>
      </w:r>
      <w:r w:rsidR="00CF0EE6">
        <w:rPr>
          <w:rFonts w:cs="Times New Roman"/>
        </w:rPr>
        <w:t>1.772</w:t>
      </w:r>
      <w:r w:rsidR="00B85E06">
        <w:rPr>
          <w:rFonts w:cs="Times New Roman" w:hint="eastAsia"/>
        </w:rPr>
        <w:t>。</w:t>
      </w:r>
    </w:p>
    <w:p w14:paraId="2585F347" w14:textId="48E34317" w:rsidR="00602851" w:rsidRPr="00462E06" w:rsidRDefault="004C41BE" w:rsidP="00BA6741">
      <w:pPr>
        <w:pStyle w:val="af1"/>
        <w:numPr>
          <w:ilvl w:val="0"/>
          <w:numId w:val="25"/>
        </w:numPr>
        <w:spacing w:after="326"/>
        <w:rPr>
          <w:rFonts w:cs="Times New Roman"/>
        </w:rPr>
      </w:pPr>
      <w:bookmarkStart w:id="72" w:name="_Ref512195556"/>
      <w:r>
        <w:rPr>
          <w:noProof/>
        </w:rPr>
        <mc:AlternateContent>
          <mc:Choice Requires="wps">
            <w:drawing>
              <wp:anchor distT="0" distB="0" distL="114300" distR="114300" simplePos="0" relativeHeight="251672576" behindDoc="0" locked="0" layoutInCell="1" allowOverlap="1" wp14:anchorId="51919CD3" wp14:editId="32CD582A">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6491BD90" id="直接连接符 98" o:spid="_x0000_s1026" style="position:absolute;left:0;text-align:lef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62E06">
        <w:rPr>
          <w:rFonts w:cs="Times New Roman"/>
          <w:noProof/>
        </w:rPr>
        <w:drawing>
          <wp:anchor distT="0" distB="0" distL="114300" distR="114300" simplePos="0" relativeHeight="251556864" behindDoc="0" locked="0" layoutInCell="1" allowOverlap="0" wp14:anchorId="300196B3" wp14:editId="0ABC0054">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8"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62E06">
        <w:rPr>
          <w:rFonts w:cs="Times New Roman"/>
        </w:rPr>
        <w:t>红灯时右转</w:t>
      </w:r>
      <w:r w:rsidR="00602851" w:rsidRPr="00462E06">
        <w:rPr>
          <w:rFonts w:cs="Times New Roman"/>
        </w:rPr>
        <w:t>聚类树形图</w:t>
      </w:r>
      <w:bookmarkEnd w:id="72"/>
    </w:p>
    <w:p w14:paraId="56B75A6B" w14:textId="1736ACAE" w:rsidR="001E5C2F" w:rsidRPr="00512745" w:rsidRDefault="00512745" w:rsidP="00512745">
      <w:pPr>
        <w:ind w:firstLine="480"/>
        <w:rPr>
          <w:rFonts w:cs="Times New Roman" w:hint="eastAsia"/>
        </w:rPr>
      </w:pPr>
      <w:r>
        <w:rPr>
          <w:rFonts w:cs="Times New Roman" w:hint="eastAsia"/>
        </w:rPr>
        <w:t>综上述，</w:t>
      </w:r>
      <w:r w:rsidR="00695A4B">
        <w:rPr>
          <w:rFonts w:cs="Times New Roman" w:hint="eastAsia"/>
        </w:rPr>
        <w:t>红</w:t>
      </w:r>
      <w:r w:rsidRPr="00462E06">
        <w:rPr>
          <w:rFonts w:cs="Times New Roman"/>
        </w:rPr>
        <w:t>灯情况下，左转</w:t>
      </w:r>
      <w:r>
        <w:rPr>
          <w:rFonts w:cs="Times New Roman" w:hint="eastAsia"/>
        </w:rPr>
        <w:t>、直行、右转均分为两类，在创建聚类后，所得的类，即为本研究中驾驶员的动态视觉搜索模式。统计各个模式在其原有驾驶意图下的比例，如</w:t>
      </w:r>
      <w:r>
        <w:rPr>
          <w:rFonts w:cs="Times New Roman"/>
        </w:rPr>
        <w:fldChar w:fldCharType="begin"/>
      </w:r>
      <w:r>
        <w:rPr>
          <w:rFonts w:cs="Times New Roman"/>
        </w:rPr>
        <w:instrText xml:space="preserve"> </w:instrText>
      </w:r>
      <w:r>
        <w:rPr>
          <w:rFonts w:cs="Times New Roman" w:hint="eastAsia"/>
        </w:rPr>
        <w:instrText>REF _Ref512814665 \n \h</w:instrText>
      </w:r>
      <w:r>
        <w:rPr>
          <w:rFonts w:cs="Times New Roman"/>
        </w:rPr>
        <w:instrText xml:space="preserve"> </w:instrText>
      </w:r>
      <w:r>
        <w:rPr>
          <w:rFonts w:cs="Times New Roman"/>
        </w:rPr>
      </w:r>
      <w:r>
        <w:rPr>
          <w:rFonts w:cs="Times New Roman"/>
        </w:rPr>
        <w:fldChar w:fldCharType="separate"/>
      </w:r>
      <w:r>
        <w:rPr>
          <w:rFonts w:cs="Times New Roman" w:hint="eastAsia"/>
        </w:rPr>
        <w:t>表</w:t>
      </w:r>
      <w:r>
        <w:rPr>
          <w:rFonts w:cs="Times New Roman" w:hint="eastAsia"/>
        </w:rPr>
        <w:t>4-3</w:t>
      </w:r>
      <w:r>
        <w:rPr>
          <w:rFonts w:cs="Times New Roman"/>
        </w:rPr>
        <w:fldChar w:fldCharType="end"/>
      </w:r>
      <w:r>
        <w:rPr>
          <w:rFonts w:cs="Times New Roman" w:hint="eastAsia"/>
        </w:rPr>
        <w:t>所示。</w:t>
      </w:r>
    </w:p>
    <w:p w14:paraId="72087843" w14:textId="2CF706D5" w:rsidR="00910D71" w:rsidRPr="00462E06" w:rsidRDefault="00570C68" w:rsidP="00910D71">
      <w:pPr>
        <w:pStyle w:val="af1"/>
        <w:numPr>
          <w:ilvl w:val="0"/>
          <w:numId w:val="2"/>
        </w:numPr>
        <w:spacing w:beforeLines="100" w:before="326" w:afterLines="50" w:after="163"/>
        <w:rPr>
          <w:rStyle w:val="Char"/>
          <w:bCs/>
          <w:sz w:val="24"/>
        </w:rPr>
      </w:pPr>
      <w:r>
        <w:rPr>
          <w:rStyle w:val="Char"/>
          <w:rFonts w:hint="eastAsia"/>
          <w:bCs/>
          <w:sz w:val="24"/>
        </w:rPr>
        <w:t>红</w:t>
      </w:r>
      <w:r w:rsidR="00910D71">
        <w:rPr>
          <w:rStyle w:val="Char"/>
          <w:rFonts w:hint="eastAsia"/>
          <w:bCs/>
          <w:sz w:val="24"/>
        </w:rPr>
        <w:t>灯下各模式比例</w:t>
      </w:r>
    </w:p>
    <w:tbl>
      <w:tblPr>
        <w:tblW w:w="5000" w:type="pct"/>
        <w:tblLook w:val="04A0" w:firstRow="1" w:lastRow="0" w:firstColumn="1" w:lastColumn="0" w:noHBand="0" w:noVBand="1"/>
      </w:tblPr>
      <w:tblGrid>
        <w:gridCol w:w="3095"/>
        <w:gridCol w:w="3095"/>
        <w:gridCol w:w="3096"/>
      </w:tblGrid>
      <w:tr w:rsidR="00910D71" w:rsidRPr="00462E06" w14:paraId="68B3D050" w14:textId="77777777" w:rsidTr="00413100">
        <w:trPr>
          <w:trHeight w:val="374"/>
        </w:trPr>
        <w:tc>
          <w:tcPr>
            <w:tcW w:w="1666" w:type="pct"/>
            <w:tcBorders>
              <w:top w:val="single" w:sz="18" w:space="0" w:color="auto"/>
              <w:left w:val="nil"/>
              <w:bottom w:val="single" w:sz="4" w:space="0" w:color="auto"/>
              <w:right w:val="nil"/>
            </w:tcBorders>
          </w:tcPr>
          <w:p w14:paraId="4EE5EAFF" w14:textId="77777777" w:rsidR="00910D71" w:rsidRPr="00462E06" w:rsidRDefault="00910D71" w:rsidP="00413100">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62E06" w:rsidRDefault="00910D71"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62E06" w:rsidRDefault="00910D71"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910D71" w:rsidRPr="00462E06" w14:paraId="632FDB62" w14:textId="77777777" w:rsidTr="00413100">
        <w:trPr>
          <w:trHeight w:val="374"/>
        </w:trPr>
        <w:tc>
          <w:tcPr>
            <w:tcW w:w="1666" w:type="pct"/>
            <w:tcBorders>
              <w:top w:val="nil"/>
              <w:left w:val="nil"/>
              <w:bottom w:val="nil"/>
              <w:right w:val="nil"/>
            </w:tcBorders>
          </w:tcPr>
          <w:p w14:paraId="554B68D9" w14:textId="77777777" w:rsidR="00910D71" w:rsidRPr="00462E06" w:rsidRDefault="00910D71" w:rsidP="00413100">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62E06" w:rsidRDefault="006E7B07"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8.5</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62E06" w:rsidRDefault="006E7B07"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1.5</w:t>
            </w:r>
            <w:r w:rsidR="00910D71">
              <w:rPr>
                <w:rFonts w:eastAsia="宋体" w:cs="Times New Roman" w:hint="eastAsia"/>
                <w:color w:val="000000"/>
                <w:kern w:val="0"/>
                <w:sz w:val="21"/>
                <w:szCs w:val="21"/>
              </w:rPr>
              <w:t>%</w:t>
            </w:r>
          </w:p>
        </w:tc>
      </w:tr>
      <w:tr w:rsidR="00910D71" w:rsidRPr="00462E06" w14:paraId="369117C3" w14:textId="77777777" w:rsidTr="00413100">
        <w:trPr>
          <w:trHeight w:val="374"/>
        </w:trPr>
        <w:tc>
          <w:tcPr>
            <w:tcW w:w="1666" w:type="pct"/>
            <w:tcBorders>
              <w:top w:val="nil"/>
              <w:left w:val="nil"/>
              <w:bottom w:val="nil"/>
              <w:right w:val="nil"/>
            </w:tcBorders>
          </w:tcPr>
          <w:p w14:paraId="3E002208" w14:textId="77777777" w:rsidR="00910D71" w:rsidRPr="00462E06" w:rsidRDefault="00910D71" w:rsidP="00413100">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62E06" w:rsidRDefault="006E7B07"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3</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62E06" w:rsidRDefault="006E7B07"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7</w:t>
            </w:r>
            <w:r w:rsidR="00910D71">
              <w:rPr>
                <w:rFonts w:eastAsia="宋体" w:cs="Times New Roman" w:hint="eastAsia"/>
                <w:color w:val="000000"/>
                <w:kern w:val="0"/>
                <w:sz w:val="21"/>
                <w:szCs w:val="21"/>
              </w:rPr>
              <w:t>%</w:t>
            </w:r>
          </w:p>
        </w:tc>
      </w:tr>
      <w:tr w:rsidR="00910D71" w:rsidRPr="00462E06" w14:paraId="50D94393" w14:textId="77777777" w:rsidTr="00413100">
        <w:trPr>
          <w:trHeight w:val="374"/>
        </w:trPr>
        <w:tc>
          <w:tcPr>
            <w:tcW w:w="1666" w:type="pct"/>
            <w:tcBorders>
              <w:top w:val="nil"/>
              <w:left w:val="nil"/>
              <w:bottom w:val="single" w:sz="18" w:space="0" w:color="auto"/>
              <w:right w:val="nil"/>
            </w:tcBorders>
          </w:tcPr>
          <w:p w14:paraId="7749692E" w14:textId="77777777" w:rsidR="00910D71" w:rsidRPr="00462E06" w:rsidRDefault="00910D71" w:rsidP="00413100">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62E06" w:rsidRDefault="00E60EE9"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8.7</w:t>
            </w:r>
            <w:r w:rsidR="00910D71">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62E06" w:rsidRDefault="00E60EE9" w:rsidP="00413100">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1.3</w:t>
            </w:r>
            <w:r w:rsidR="00910D71">
              <w:rPr>
                <w:rFonts w:eastAsia="宋体" w:cs="Times New Roman" w:hint="eastAsia"/>
                <w:color w:val="000000"/>
                <w:kern w:val="0"/>
                <w:sz w:val="21"/>
                <w:szCs w:val="21"/>
              </w:rPr>
              <w:t>%</w:t>
            </w:r>
          </w:p>
        </w:tc>
      </w:tr>
    </w:tbl>
    <w:p w14:paraId="777B2881" w14:textId="1F578B8F" w:rsidR="005A7D63" w:rsidRPr="00910D71" w:rsidRDefault="005A7D63" w:rsidP="001E5C2F">
      <w:pPr>
        <w:ind w:firstLineChars="83" w:firstLine="199"/>
        <w:rPr>
          <w:rFonts w:cs="Times New Roman"/>
        </w:rPr>
      </w:pPr>
    </w:p>
    <w:p w14:paraId="319F5C4C" w14:textId="138A10EF" w:rsidR="00DF0D1F" w:rsidRDefault="00DF0D1F" w:rsidP="00DF0D1F">
      <w:pPr>
        <w:ind w:firstLine="480"/>
      </w:pPr>
      <w:r>
        <w:rPr>
          <w:rFonts w:hint="eastAsia"/>
        </w:rPr>
        <w:t>可分析得，</w:t>
      </w:r>
      <w:r>
        <w:rPr>
          <w:rFonts w:hint="eastAsia"/>
        </w:rPr>
        <w:t>红</w:t>
      </w:r>
      <w:r>
        <w:rPr>
          <w:rFonts w:hint="eastAsia"/>
        </w:rPr>
        <w:t>灯情况下，</w:t>
      </w:r>
      <w:r w:rsidR="00492683">
        <w:rPr>
          <w:rFonts w:hint="eastAsia"/>
        </w:rPr>
        <w:t>左转和直行时</w:t>
      </w:r>
      <w:r>
        <w:rPr>
          <w:rFonts w:hint="eastAsia"/>
        </w:rPr>
        <w:t>聚类所产生的两种模式比例比较接近</w:t>
      </w:r>
      <w:r>
        <w:t>6</w:t>
      </w:r>
      <w:r>
        <w:rPr>
          <w:rFonts w:hint="eastAsia"/>
        </w:rPr>
        <w:t>：</w:t>
      </w:r>
      <w:r>
        <w:rPr>
          <w:rFonts w:hint="eastAsia"/>
        </w:rPr>
        <w:t>4</w:t>
      </w:r>
      <w:r w:rsidR="00492683">
        <w:rPr>
          <w:rFonts w:hint="eastAsia"/>
        </w:rPr>
        <w:t>，而右转时比较接近</w:t>
      </w:r>
      <w:r w:rsidR="00492683">
        <w:rPr>
          <w:rFonts w:hint="eastAsia"/>
        </w:rPr>
        <w:t>7</w:t>
      </w:r>
      <w:r w:rsidR="00492683">
        <w:rPr>
          <w:rFonts w:hint="eastAsia"/>
        </w:rPr>
        <w:t>：</w:t>
      </w:r>
      <w:r w:rsidR="00492683">
        <w:t>3</w:t>
      </w:r>
      <w:r w:rsidR="00492683">
        <w:rPr>
          <w:rFonts w:hint="eastAsia"/>
        </w:rPr>
        <w:t>，说明驾驶员在右转时的动态视觉搜索模式更倾向于为模式</w:t>
      </w:r>
      <w:r w:rsidR="00492683">
        <w:rPr>
          <w:rFonts w:hint="eastAsia"/>
        </w:rPr>
        <w:t>1</w:t>
      </w:r>
      <w:r>
        <w:rPr>
          <w:rFonts w:hint="eastAsia"/>
        </w:rPr>
        <w:t>。</w:t>
      </w:r>
    </w:p>
    <w:p w14:paraId="7C91B04E" w14:textId="77777777" w:rsidR="005A7D63" w:rsidRPr="00DF0D1F" w:rsidRDefault="005A7D63" w:rsidP="001E5C2F">
      <w:pPr>
        <w:ind w:firstLineChars="83" w:firstLine="199"/>
        <w:rPr>
          <w:rFonts w:cs="Times New Roman" w:hint="eastAsia"/>
        </w:rPr>
      </w:pPr>
    </w:p>
    <w:p w14:paraId="13D76EAB" w14:textId="77777777" w:rsidR="00B8236A" w:rsidRPr="00462E06" w:rsidRDefault="00EE06B7" w:rsidP="004D03C8">
      <w:pPr>
        <w:pStyle w:val="1"/>
        <w:spacing w:before="163"/>
        <w:rPr>
          <w:rFonts w:cs="Times New Roman"/>
        </w:rPr>
      </w:pPr>
      <w:bookmarkStart w:id="73" w:name="_Toc512758347"/>
      <w:r w:rsidRPr="00462E06">
        <w:rPr>
          <w:rFonts w:cs="Times New Roman"/>
        </w:rPr>
        <w:t>调和曲线分析聚类结果</w:t>
      </w:r>
      <w:bookmarkEnd w:id="73"/>
    </w:p>
    <w:p w14:paraId="4ABD56EF" w14:textId="77777777" w:rsidR="00D11626" w:rsidRPr="00462E06" w:rsidRDefault="00D11626" w:rsidP="00D11626">
      <w:pPr>
        <w:ind w:firstLine="480"/>
        <w:rPr>
          <w:rFonts w:cs="Times New Roman"/>
        </w:rPr>
      </w:pPr>
      <w:r w:rsidRPr="00462E06">
        <w:rPr>
          <w:rFonts w:cs="Times New Roman"/>
        </w:rPr>
        <w:t>由于</w:t>
      </w:r>
      <w:r w:rsidR="00361AB3" w:rsidRPr="00462E06">
        <w:rPr>
          <w:rFonts w:cs="Times New Roman"/>
        </w:rPr>
        <w:t>人对</w:t>
      </w:r>
      <w:r w:rsidRPr="00462E06">
        <w:rPr>
          <w:rFonts w:cs="Times New Roman"/>
        </w:rPr>
        <w:t>数字</w:t>
      </w:r>
      <w:r w:rsidR="00361AB3" w:rsidRPr="00462E06">
        <w:rPr>
          <w:rFonts w:cs="Times New Roman"/>
        </w:rPr>
        <w:t>和图形的感觉不相同，数字较为抽象，而图片更为直观，</w:t>
      </w:r>
      <w:r w:rsidR="00151991" w:rsidRPr="00462E06">
        <w:rPr>
          <w:rFonts w:cs="Times New Roman"/>
        </w:rPr>
        <w:t>人脑从文字中得到信息的速度不如从图片中得到信息的速度快。</w:t>
      </w:r>
      <w:r w:rsidRPr="00462E06">
        <w:rPr>
          <w:rFonts w:cs="Times New Roman"/>
        </w:rPr>
        <w:t>因此，</w:t>
      </w:r>
      <w:r w:rsidR="00D32C25" w:rsidRPr="00462E06">
        <w:rPr>
          <w:rFonts w:cs="Times New Roman"/>
        </w:rPr>
        <w:t>对于</w:t>
      </w:r>
      <w:r w:rsidR="001D4D5F" w:rsidRPr="00462E06">
        <w:rPr>
          <w:rFonts w:cs="Times New Roman"/>
        </w:rPr>
        <w:t>复杂</w:t>
      </w:r>
      <w:r w:rsidR="00D32C25" w:rsidRPr="00462E06">
        <w:rPr>
          <w:rFonts w:cs="Times New Roman"/>
        </w:rPr>
        <w:t>的数据可以采用</w:t>
      </w:r>
      <w:r w:rsidRPr="00462E06">
        <w:rPr>
          <w:rFonts w:cs="Times New Roman"/>
        </w:rPr>
        <w:t>数据可视化</w:t>
      </w:r>
      <w:r w:rsidR="00D32C25" w:rsidRPr="00462E06">
        <w:rPr>
          <w:rFonts w:cs="Times New Roman"/>
        </w:rPr>
        <w:t>便于人们对数据的理解。</w:t>
      </w:r>
      <w:r w:rsidR="00436798" w:rsidRPr="00462E06">
        <w:rPr>
          <w:rFonts w:cs="Times New Roman"/>
        </w:rPr>
        <w:t>本研究中特征数量众多，虽然进行了特征选择筛选出</w:t>
      </w:r>
      <w:r w:rsidR="00436798" w:rsidRPr="00462E06">
        <w:rPr>
          <w:rFonts w:cs="Times New Roman"/>
        </w:rPr>
        <w:t>10</w:t>
      </w:r>
      <w:r w:rsidR="00436798" w:rsidRPr="00462E06">
        <w:rPr>
          <w:rFonts w:cs="Times New Roman"/>
        </w:rPr>
        <w:t>个最有效特征，但</w:t>
      </w:r>
      <w:r w:rsidR="000A70CC" w:rsidRPr="00462E06">
        <w:rPr>
          <w:rFonts w:cs="Times New Roman"/>
        </w:rPr>
        <w:t>维数依然较高</w:t>
      </w:r>
      <w:r w:rsidR="002E153A" w:rsidRPr="00462E06">
        <w:rPr>
          <w:rFonts w:cs="Times New Roman"/>
        </w:rPr>
        <w:t>，故本小结将绘制一种可将高维数据可视化的图</w:t>
      </w:r>
      <w:r w:rsidR="002E153A" w:rsidRPr="00462E06">
        <w:rPr>
          <w:rFonts w:cs="Times New Roman"/>
        </w:rPr>
        <w:t>——</w:t>
      </w:r>
      <w:r w:rsidR="002E153A" w:rsidRPr="00462E06">
        <w:rPr>
          <w:rFonts w:cs="Times New Roman"/>
        </w:rPr>
        <w:t>调和曲线，将聚类结果更好地呈现。</w:t>
      </w:r>
    </w:p>
    <w:p w14:paraId="5CBCED3C" w14:textId="77777777" w:rsidR="00636457" w:rsidRPr="00462E06" w:rsidRDefault="002E3CB6" w:rsidP="000F0454">
      <w:pPr>
        <w:pStyle w:val="2"/>
        <w:spacing w:before="163"/>
      </w:pPr>
      <w:bookmarkStart w:id="74" w:name="_Toc512758348"/>
      <w:r w:rsidRPr="00462E06">
        <w:lastRenderedPageBreak/>
        <w:t>调和曲线</w:t>
      </w:r>
      <w:r w:rsidR="00636457" w:rsidRPr="00462E06">
        <w:t>简介</w:t>
      </w:r>
      <w:bookmarkEnd w:id="74"/>
    </w:p>
    <w:p w14:paraId="56E5EB8A" w14:textId="5E7C892F" w:rsidR="00617366" w:rsidRPr="00462E06" w:rsidRDefault="008775DC" w:rsidP="005F3369">
      <w:pPr>
        <w:ind w:firstLine="480"/>
        <w:rPr>
          <w:rFonts w:cs="Times New Roman"/>
        </w:rPr>
      </w:pPr>
      <w:r w:rsidRPr="00462E06">
        <w:rPr>
          <w:rFonts w:cs="Times New Roman"/>
          <w:noProof/>
        </w:rPr>
        <mc:AlternateContent>
          <mc:Choice Requires="wpg">
            <w:drawing>
              <wp:anchor distT="0" distB="0" distL="114300" distR="114300" simplePos="0" relativeHeight="251525120" behindDoc="0" locked="0" layoutInCell="1" allowOverlap="1" wp14:anchorId="226FE015" wp14:editId="69654B6A">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4E0D22C6" id="组合 113" o:spid="_x0000_s1026" style="position:absolute;left:0;text-align:left;margin-left:.3pt;margin-top:76.25pt;width:453.65pt;height:169.75pt;z-index:251525120"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1"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2" o:title="图片包含 文字, 地图&#10;&#10;已生成极高可信度的说明"/>
                </v:shape>
                <w10:wrap type="topAndBottom"/>
              </v:group>
            </w:pict>
          </mc:Fallback>
        </mc:AlternateContent>
      </w:r>
      <w:r w:rsidR="005F3369" w:rsidRPr="00462E06">
        <w:rPr>
          <w:rFonts w:cs="Times New Roman"/>
        </w:rPr>
        <w:t>常见的数据可视化中，当数据处于维数较低时，可直接在空间中绘制图形，观测数据分布，如</w:t>
      </w:r>
      <w:r w:rsidR="005F3369" w:rsidRPr="00462E06">
        <w:rPr>
          <w:rFonts w:cs="Times New Roman"/>
        </w:rPr>
        <w:fldChar w:fldCharType="begin"/>
      </w:r>
      <w:r w:rsidR="005F3369" w:rsidRPr="00462E06">
        <w:rPr>
          <w:rFonts w:cs="Times New Roman"/>
        </w:rPr>
        <w:instrText xml:space="preserve"> REF _Ref512416402 \r \h  \* MERGEFORMAT </w:instrText>
      </w:r>
      <w:r w:rsidR="005F3369" w:rsidRPr="00462E06">
        <w:rPr>
          <w:rFonts w:cs="Times New Roman"/>
        </w:rPr>
      </w:r>
      <w:r w:rsidR="005F3369" w:rsidRPr="00462E06">
        <w:rPr>
          <w:rFonts w:cs="Times New Roman"/>
        </w:rPr>
        <w:fldChar w:fldCharType="separate"/>
      </w:r>
      <w:r w:rsidR="00AC64B7" w:rsidRPr="00462E06">
        <w:rPr>
          <w:rFonts w:cs="Times New Roman"/>
        </w:rPr>
        <w:t>图</w:t>
      </w:r>
      <w:r w:rsidR="00AC64B7" w:rsidRPr="00462E06">
        <w:rPr>
          <w:rFonts w:cs="Times New Roman"/>
        </w:rPr>
        <w:t>4-9</w:t>
      </w:r>
      <w:r w:rsidR="005F3369" w:rsidRPr="00462E06">
        <w:rPr>
          <w:rFonts w:cs="Times New Roman"/>
        </w:rPr>
        <w:fldChar w:fldCharType="end"/>
      </w:r>
      <w:r w:rsidR="005F3369" w:rsidRPr="00462E06">
        <w:rPr>
          <w:rFonts w:cs="Times New Roman"/>
        </w:rPr>
        <w:t>所示，分别为二维和三维时</w:t>
      </w:r>
      <w:r w:rsidR="003C66F4">
        <w:rPr>
          <w:rFonts w:cs="Times New Roman" w:hint="eastAsia"/>
        </w:rPr>
        <w:t>将</w:t>
      </w:r>
      <w:r w:rsidR="005F3369" w:rsidRPr="00462E06">
        <w:rPr>
          <w:rFonts w:cs="Times New Roman"/>
        </w:rPr>
        <w:t>数据</w:t>
      </w:r>
      <w:r w:rsidR="003C66F4">
        <w:rPr>
          <w:rFonts w:cs="Times New Roman" w:hint="eastAsia"/>
        </w:rPr>
        <w:t>进行</w:t>
      </w:r>
      <w:r w:rsidR="005F3369" w:rsidRPr="00462E06">
        <w:rPr>
          <w:rFonts w:cs="Times New Roman"/>
        </w:rPr>
        <w:t>可视化方法。当维度超过三维时，无法直接绘制图形，因此需要采取映射的方式，将高维空间映射到低维平面。</w:t>
      </w:r>
    </w:p>
    <w:p w14:paraId="4D89F7AE" w14:textId="77777777" w:rsidR="007C5CD0" w:rsidRPr="00462E06" w:rsidRDefault="007C5CD0" w:rsidP="007D541F">
      <w:pPr>
        <w:pStyle w:val="afd"/>
        <w:spacing w:before="0"/>
        <w:rPr>
          <w:rFonts w:cs="Times New Roman"/>
        </w:rPr>
      </w:pPr>
      <w:r w:rsidRPr="00462E06">
        <w:rPr>
          <w:rFonts w:cs="Times New Roman"/>
        </w:rPr>
        <w:t>（</w:t>
      </w:r>
      <w:r w:rsidRPr="00462E06">
        <w:rPr>
          <w:rFonts w:cs="Times New Roman"/>
        </w:rPr>
        <w:t>a</w:t>
      </w:r>
      <w:r w:rsidRPr="00462E06">
        <w:rPr>
          <w:rFonts w:cs="Times New Roman"/>
        </w:rPr>
        <w:t>）二维</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）三维</w:t>
      </w:r>
    </w:p>
    <w:p w14:paraId="40EFB34A" w14:textId="77777777" w:rsidR="00FE53BA" w:rsidRPr="00462E06" w:rsidRDefault="00C35B0C" w:rsidP="007D541F">
      <w:pPr>
        <w:pStyle w:val="af1"/>
        <w:numPr>
          <w:ilvl w:val="0"/>
          <w:numId w:val="25"/>
        </w:numPr>
        <w:spacing w:before="0" w:after="326"/>
        <w:rPr>
          <w:rFonts w:cs="Times New Roman"/>
        </w:rPr>
      </w:pPr>
      <w:bookmarkStart w:id="75" w:name="_Ref512416402"/>
      <w:r w:rsidRPr="00462E06">
        <w:rPr>
          <w:rFonts w:cs="Times New Roman"/>
        </w:rPr>
        <w:t>低维</w:t>
      </w:r>
      <w:r w:rsidR="00FE53BA" w:rsidRPr="00462E06">
        <w:rPr>
          <w:rFonts w:cs="Times New Roman"/>
        </w:rPr>
        <w:t>数据可视化方法</w:t>
      </w:r>
      <w:bookmarkEnd w:id="75"/>
    </w:p>
    <w:p w14:paraId="46BDF8FF" w14:textId="77777777" w:rsidR="009E6B2D" w:rsidRPr="00462E06" w:rsidRDefault="00B42C93" w:rsidP="009E6B2D">
      <w:pPr>
        <w:ind w:firstLine="480"/>
        <w:rPr>
          <w:rFonts w:cs="Times New Roman"/>
        </w:rPr>
      </w:pPr>
      <w:r w:rsidRPr="00462E06">
        <w:rPr>
          <w:rFonts w:cs="Times New Roman"/>
        </w:rPr>
        <w:t>调和曲线是一种</w:t>
      </w:r>
      <w:r w:rsidR="00753CAF" w:rsidRPr="00462E06">
        <w:rPr>
          <w:rFonts w:cs="Times New Roman"/>
        </w:rPr>
        <w:t>可</w:t>
      </w:r>
      <w:r w:rsidR="0093382C" w:rsidRPr="00462E06">
        <w:rPr>
          <w:rFonts w:cs="Times New Roman"/>
        </w:rPr>
        <w:t>将高维数据中结构可视化</w:t>
      </w:r>
      <w:r w:rsidR="000D2E15" w:rsidRPr="00462E06">
        <w:rPr>
          <w:rFonts w:cs="Times New Roman"/>
        </w:rPr>
        <w:t>的</w:t>
      </w:r>
      <w:r w:rsidR="00753CAF" w:rsidRPr="00462E06">
        <w:rPr>
          <w:rFonts w:cs="Times New Roman"/>
        </w:rPr>
        <w:t>图</w:t>
      </w:r>
      <w:r w:rsidR="00633A11" w:rsidRPr="00462E06">
        <w:rPr>
          <w:rFonts w:cs="Times New Roman"/>
          <w:vertAlign w:val="superscript"/>
        </w:rPr>
        <w:fldChar w:fldCharType="begin"/>
      </w:r>
      <w:r w:rsidR="00633A11" w:rsidRPr="00462E06">
        <w:rPr>
          <w:rFonts w:cs="Times New Roman"/>
          <w:vertAlign w:val="superscript"/>
        </w:rPr>
        <w:instrText xml:space="preserve"> REF _Ref512435555 \r \h </w:instrText>
      </w:r>
      <w:r w:rsidR="00A91B92" w:rsidRPr="00462E06">
        <w:rPr>
          <w:rFonts w:cs="Times New Roman"/>
          <w:vertAlign w:val="superscript"/>
        </w:rPr>
        <w:instrText xml:space="preserve"> \* MERGEFORMAT </w:instrText>
      </w:r>
      <w:r w:rsidR="00633A11" w:rsidRPr="00462E06">
        <w:rPr>
          <w:rFonts w:cs="Times New Roman"/>
          <w:vertAlign w:val="superscript"/>
        </w:rPr>
      </w:r>
      <w:r w:rsidR="00633A11" w:rsidRPr="00462E06">
        <w:rPr>
          <w:rFonts w:cs="Times New Roman"/>
          <w:vertAlign w:val="superscript"/>
        </w:rPr>
        <w:fldChar w:fldCharType="separate"/>
      </w:r>
      <w:r w:rsidR="00AC64B7" w:rsidRPr="00462E06">
        <w:rPr>
          <w:rFonts w:cs="Times New Roman"/>
          <w:vertAlign w:val="superscript"/>
        </w:rPr>
        <w:t>[20]</w:t>
      </w:r>
      <w:r w:rsidR="00633A11" w:rsidRPr="00462E06">
        <w:rPr>
          <w:rFonts w:cs="Times New Roman"/>
          <w:vertAlign w:val="superscript"/>
        </w:rPr>
        <w:fldChar w:fldCharType="end"/>
      </w:r>
      <w:r w:rsidR="005E302F" w:rsidRPr="00462E06">
        <w:rPr>
          <w:rFonts w:cs="Times New Roman"/>
        </w:rPr>
        <w:t>，每一次观测数据（高维的数据）对应一条调和曲线</w:t>
      </w:r>
      <w:r w:rsidR="0093382C" w:rsidRPr="00462E06">
        <w:rPr>
          <w:rFonts w:cs="Times New Roman"/>
        </w:rPr>
        <w:t>。</w:t>
      </w:r>
      <w:r w:rsidR="00DD7054" w:rsidRPr="00462E06">
        <w:rPr>
          <w:rFonts w:cs="Times New Roman"/>
        </w:rPr>
        <w:t>在本研究中的数据是高维数据，</w:t>
      </w:r>
      <w:r w:rsidR="00274CF7" w:rsidRPr="00462E06">
        <w:rPr>
          <w:rFonts w:cs="Times New Roman"/>
        </w:rPr>
        <w:t>因此</w:t>
      </w:r>
      <w:r w:rsidR="00241C60" w:rsidRPr="00462E06">
        <w:rPr>
          <w:rFonts w:cs="Times New Roman"/>
        </w:rPr>
        <w:t>通过线性</w:t>
      </w:r>
      <w:r w:rsidR="001E4517" w:rsidRPr="00462E06">
        <w:rPr>
          <w:rFonts w:cs="Times New Roman"/>
        </w:rPr>
        <w:t>变换</w:t>
      </w:r>
      <w:r w:rsidR="001E4517" w:rsidRPr="00462E06">
        <w:rPr>
          <w:rFonts w:cs="Times New Roman"/>
          <w:color w:val="141412"/>
          <w:shd w:val="clear" w:color="auto" w:fill="FFFFFF"/>
        </w:rPr>
        <w:t>映射到二维平面上的曲线上</w:t>
      </w:r>
      <w:r w:rsidR="00241C60" w:rsidRPr="00462E06">
        <w:rPr>
          <w:rFonts w:cs="Times New Roman"/>
        </w:rPr>
        <w:t>，调和曲线可以表示本研究中</w:t>
      </w:r>
      <w:r w:rsidR="00595AB5" w:rsidRPr="00462E06">
        <w:rPr>
          <w:rFonts w:cs="Times New Roman"/>
        </w:rPr>
        <w:t>不同类</w:t>
      </w:r>
      <w:r w:rsidR="00241C60" w:rsidRPr="00462E06">
        <w:rPr>
          <w:rFonts w:cs="Times New Roman"/>
        </w:rPr>
        <w:t>的特点。</w:t>
      </w:r>
    </w:p>
    <w:p w14:paraId="010623AF" w14:textId="77777777" w:rsidR="00257003" w:rsidRPr="00462E06" w:rsidRDefault="00684861" w:rsidP="009E6B2D">
      <w:pPr>
        <w:ind w:firstLine="480"/>
        <w:rPr>
          <w:rFonts w:cs="Times New Roman"/>
        </w:rPr>
      </w:pPr>
      <w:r w:rsidRPr="00462E06">
        <w:rPr>
          <w:rFonts w:cs="Times New Roman"/>
        </w:rPr>
        <w:t>按照公式</w:t>
      </w:r>
      <w:r w:rsidRPr="00462E06">
        <w:rPr>
          <w:rFonts w:cs="Times New Roman"/>
        </w:rPr>
        <w:t>4-1</w:t>
      </w:r>
      <w:r w:rsidRPr="00462E06">
        <w:rPr>
          <w:rFonts w:cs="Times New Roman"/>
        </w:rPr>
        <w:t>，</w:t>
      </w:r>
      <w:r w:rsidR="004D2E81" w:rsidRPr="00462E06">
        <w:rPr>
          <w:rFonts w:cs="Times New Roman"/>
        </w:rPr>
        <w:t>将每个样本的</w:t>
      </w:r>
      <w:r w:rsidR="00015DBC" w:rsidRPr="00462E06">
        <w:rPr>
          <w:rFonts w:cs="Times New Roman"/>
        </w:rPr>
        <w:t>特征</w:t>
      </w:r>
      <w:r w:rsidR="004D2E81" w:rsidRPr="00462E06">
        <w:rPr>
          <w:rFonts w:cs="Times New Roman"/>
        </w:rPr>
        <w:t>值转化为傅里叶序列的系数来创建曲</w:t>
      </w:r>
      <w:r w:rsidR="001B3183" w:rsidRPr="00462E06">
        <w:rPr>
          <w:rFonts w:cs="Times New Roman"/>
        </w:rPr>
        <w:t>，曲线纵坐标</w:t>
      </w:r>
      <w:r w:rsidR="00565221" w:rsidRPr="00462E06">
        <w:rPr>
          <w:rFonts w:cs="Times New Roman"/>
        </w:rPr>
        <w:t>的值代表了</w:t>
      </w:r>
      <w:r w:rsidR="001B3183" w:rsidRPr="00462E06">
        <w:rPr>
          <w:rFonts w:cs="Times New Roman"/>
        </w:rPr>
        <w:t>傅里叶级数的系数</w:t>
      </w:r>
      <w:r w:rsidR="004D315F" w:rsidRPr="00462E06">
        <w:rPr>
          <w:rFonts w:cs="Times New Roman"/>
        </w:rPr>
        <w:t>（</w:t>
      </w:r>
      <w:r w:rsidR="004D315F" w:rsidRPr="00462E06">
        <w:rPr>
          <w:rFonts w:cs="Times New Roman"/>
        </w:rPr>
        <w:t>t</w:t>
      </w:r>
      <w:r w:rsidR="004D315F" w:rsidRPr="00462E06">
        <w:rPr>
          <w:rFonts w:ascii="宋体" w:eastAsia="宋体" w:hAnsi="宋体" w:cs="宋体" w:hint="eastAsia"/>
        </w:rPr>
        <w:t>∈</w:t>
      </w:r>
      <w:r w:rsidR="004D315F" w:rsidRPr="00462E06">
        <w:rPr>
          <w:rFonts w:cs="Times New Roman"/>
        </w:rPr>
        <w:t>[0</w:t>
      </w:r>
      <w:r w:rsidR="002C393E" w:rsidRPr="00462E06">
        <w:rPr>
          <w:rFonts w:cs="Times New Roman"/>
        </w:rPr>
        <w:t>,</w:t>
      </w:r>
      <w:r w:rsidR="004D315F" w:rsidRPr="00462E06">
        <w:rPr>
          <w:rFonts w:cs="Times New Roman"/>
        </w:rPr>
        <w:t>1]</w:t>
      </w:r>
      <w:r w:rsidR="004D315F" w:rsidRPr="00462E06">
        <w:rPr>
          <w:rFonts w:cs="Times New Roman"/>
        </w:rPr>
        <w:t>）</w:t>
      </w:r>
      <w:r w:rsidR="00E449FD" w:rsidRPr="00462E06">
        <w:rPr>
          <w:rFonts w:cs="Times New Roman"/>
        </w:rPr>
        <w:t>。</w:t>
      </w:r>
    </w:p>
    <w:p w14:paraId="6393AA44" w14:textId="77777777" w:rsidR="00660738" w:rsidRPr="00462E06"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62E06">
        <w:rPr>
          <w:rFonts w:cs="Times New Roman"/>
        </w:rPr>
        <w:tab/>
      </w:r>
      <w:r w:rsidR="00E76035" w:rsidRPr="00462E06">
        <w:rPr>
          <w:rFonts w:cs="Times New Roman"/>
        </w:rPr>
        <w:t xml:space="preserve">  </w:t>
      </w:r>
      <w:r w:rsidR="00660738" w:rsidRPr="00462E06">
        <w:rPr>
          <w:rFonts w:cs="Times New Roman"/>
        </w:rPr>
        <w:t>（</w:t>
      </w:r>
      <w:r w:rsidR="004260A8" w:rsidRPr="00462E06">
        <w:rPr>
          <w:rFonts w:cs="Times New Roman"/>
        </w:rPr>
        <w:t>4-1</w:t>
      </w:r>
      <w:r w:rsidR="00660738" w:rsidRPr="00462E06">
        <w:rPr>
          <w:rFonts w:cs="Times New Roman"/>
        </w:rPr>
        <w:t>）</w:t>
      </w:r>
    </w:p>
    <w:p w14:paraId="32F7EDAA" w14:textId="77777777" w:rsidR="00787883" w:rsidRPr="00462E06" w:rsidRDefault="00147E88" w:rsidP="00787883">
      <w:pPr>
        <w:ind w:firstLineChars="0" w:firstLine="0"/>
        <w:rPr>
          <w:rFonts w:cs="Times New Roman"/>
        </w:rPr>
      </w:pPr>
      <w:r w:rsidRPr="00462E06">
        <w:rPr>
          <w:rFonts w:cs="Times New Roman"/>
        </w:rPr>
        <w:t>式中：</w:t>
      </w:r>
    </w:p>
    <w:p w14:paraId="6C655478" w14:textId="77777777" w:rsidR="001B3183" w:rsidRPr="00462E06" w:rsidRDefault="00565221" w:rsidP="00787883">
      <w:pPr>
        <w:ind w:firstLine="480"/>
        <w:rPr>
          <w:rFonts w:cs="Times New Roman"/>
        </w:rPr>
      </w:pPr>
      <w:r w:rsidRPr="00657E38">
        <w:rPr>
          <w:rFonts w:cs="Times New Roman"/>
          <w:i/>
        </w:rPr>
        <w:t>f</w:t>
      </w:r>
      <w:r w:rsidR="001B3183" w:rsidRPr="00462E06">
        <w:rPr>
          <w:rFonts w:cs="Times New Roman"/>
        </w:rPr>
        <w:t>——</w:t>
      </w:r>
      <w:r w:rsidRPr="00462E06">
        <w:rPr>
          <w:rFonts w:cs="Times New Roman"/>
        </w:rPr>
        <w:t>傅里叶级数的</w:t>
      </w:r>
      <w:r w:rsidR="00F91E6F" w:rsidRPr="00462E06">
        <w:rPr>
          <w:rFonts w:cs="Times New Roman"/>
        </w:rPr>
        <w:t>系数</w:t>
      </w:r>
      <w:r w:rsidR="007D11AF" w:rsidRPr="00462E06">
        <w:rPr>
          <w:rFonts w:cs="Times New Roman"/>
        </w:rPr>
        <w:t>；</w:t>
      </w:r>
    </w:p>
    <w:p w14:paraId="066664E7" w14:textId="77777777" w:rsidR="001B3183" w:rsidRPr="00462E06" w:rsidRDefault="001B3183" w:rsidP="00787883">
      <w:pPr>
        <w:ind w:firstLine="480"/>
        <w:rPr>
          <w:rFonts w:cs="Times New Roman"/>
        </w:rPr>
      </w:pPr>
      <w:r w:rsidRPr="00657E38">
        <w:rPr>
          <w:rFonts w:cs="Times New Roman"/>
          <w:i/>
        </w:rPr>
        <w:t>t</w:t>
      </w:r>
      <w:r w:rsidR="00DF1DA4" w:rsidRPr="00462E06">
        <w:rPr>
          <w:rFonts w:cs="Times New Roman"/>
        </w:rPr>
        <w:t>——</w:t>
      </w:r>
      <w:r w:rsidR="00DF1DA4" w:rsidRPr="00462E06">
        <w:rPr>
          <w:rFonts w:cs="Times New Roman"/>
        </w:rPr>
        <w:t>时间</w:t>
      </w:r>
      <w:r w:rsidR="00584E55" w:rsidRPr="00462E06">
        <w:rPr>
          <w:rFonts w:cs="Times New Roman"/>
        </w:rPr>
        <w:t>；</w:t>
      </w:r>
    </w:p>
    <w:p w14:paraId="21399536" w14:textId="7139E931" w:rsidR="00DF1DA4" w:rsidRPr="00462E06" w:rsidRDefault="00B13EC1"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62E06">
        <w:rPr>
          <w:rFonts w:cs="Times New Roman"/>
        </w:rPr>
        <w:t>——</w:t>
      </w:r>
      <w:r w:rsidR="00DF1DA4" w:rsidRPr="00462E06">
        <w:rPr>
          <w:rFonts w:cs="Times New Roman"/>
        </w:rPr>
        <w:t>第</w:t>
      </w:r>
      <w:r w:rsidR="00133390" w:rsidRPr="00657E38">
        <w:rPr>
          <w:rFonts w:cs="Times New Roman"/>
          <w:i/>
        </w:rPr>
        <w:t>i</w:t>
      </w:r>
      <w:r w:rsidR="00DF1DA4" w:rsidRPr="00462E06">
        <w:rPr>
          <w:rFonts w:cs="Times New Roman"/>
        </w:rPr>
        <w:t>个特征</w:t>
      </w:r>
      <w:r w:rsidR="00054D8D" w:rsidRPr="00462E06">
        <w:rPr>
          <w:rFonts w:cs="Times New Roman"/>
        </w:rPr>
        <w:t>。</w:t>
      </w:r>
    </w:p>
    <w:p w14:paraId="391E014C" w14:textId="77777777" w:rsidR="00A567B3" w:rsidRPr="00462E06" w:rsidRDefault="00A567B3" w:rsidP="00A567B3">
      <w:pPr>
        <w:ind w:firstLine="480"/>
        <w:rPr>
          <w:rFonts w:cs="Times New Roman"/>
        </w:rPr>
      </w:pPr>
      <w:r w:rsidRPr="00462E06">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77777777" w:rsidR="00B42C93" w:rsidRPr="00462E06" w:rsidRDefault="00F73179" w:rsidP="000F0454">
      <w:pPr>
        <w:pStyle w:val="2"/>
        <w:spacing w:before="163"/>
      </w:pPr>
      <w:bookmarkStart w:id="76" w:name="_Toc512758349"/>
      <w:r w:rsidRPr="00462E06">
        <w:t>不同驾驶意图的</w:t>
      </w:r>
      <w:r w:rsidR="005D21EB" w:rsidRPr="00462E06">
        <w:t>调和曲线</w:t>
      </w:r>
      <w:bookmarkEnd w:id="76"/>
    </w:p>
    <w:p w14:paraId="4B5FB2C6" w14:textId="77777777" w:rsidR="007B44CF" w:rsidRPr="00462E06" w:rsidRDefault="004059F8" w:rsidP="00386C14">
      <w:pPr>
        <w:ind w:firstLine="480"/>
        <w:rPr>
          <w:rFonts w:cs="Times New Roman"/>
        </w:rPr>
      </w:pPr>
      <w:r w:rsidRPr="00462E06">
        <w:rPr>
          <w:rFonts w:cs="Times New Roman"/>
          <w:noProof/>
        </w:rPr>
        <w:lastRenderedPageBreak/>
        <mc:AlternateContent>
          <mc:Choice Requires="wpg">
            <w:drawing>
              <wp:anchor distT="0" distB="0" distL="114300" distR="114300" simplePos="0" relativeHeight="251516928" behindDoc="0" locked="0" layoutInCell="1" allowOverlap="1" wp14:anchorId="0EBDB5C6" wp14:editId="6E0B047C">
                <wp:simplePos x="0" y="0"/>
                <wp:positionH relativeFrom="column">
                  <wp:posOffset>2681</wp:posOffset>
                </wp:positionH>
                <wp:positionV relativeFrom="paragraph">
                  <wp:posOffset>411409</wp:posOffset>
                </wp:positionV>
                <wp:extent cx="5754582" cy="215582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70096B32" id="组合 13" o:spid="_x0000_s1026" style="position:absolute;left:0;text-align:left;margin-left:.2pt;margin-top:32.4pt;width:453.1pt;height:169.75pt;z-index:251516928"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5"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6" o:title="图片包含 地图, 文字&#10;&#10;已生成极高可信度的说明"/>
                </v:shape>
                <w10:wrap type="topAndBottom"/>
              </v:group>
            </w:pict>
          </mc:Fallback>
        </mc:AlternateContent>
      </w:r>
      <w:r w:rsidR="00311A69" w:rsidRPr="00462E06">
        <w:rPr>
          <w:rFonts w:cs="Times New Roman"/>
        </w:rPr>
        <w:t>对于左转驾驶意图下的调和曲线，绿灯和红灯的调和曲线如</w:t>
      </w:r>
      <w:r w:rsidR="000B5BCC" w:rsidRPr="00462E06">
        <w:rPr>
          <w:rFonts w:cs="Times New Roman"/>
        </w:rPr>
        <w:fldChar w:fldCharType="begin"/>
      </w:r>
      <w:r w:rsidR="000B5BCC" w:rsidRPr="00462E06">
        <w:rPr>
          <w:rFonts w:cs="Times New Roman"/>
        </w:rPr>
        <w:instrText xml:space="preserve"> REF _Ref512027929 \n \h </w:instrText>
      </w:r>
      <w:r w:rsidR="00A91B92" w:rsidRPr="00462E06">
        <w:rPr>
          <w:rFonts w:cs="Times New Roman"/>
        </w:rPr>
        <w:instrText xml:space="preserve"> \* MERGEFORMAT </w:instrText>
      </w:r>
      <w:r w:rsidR="000B5BCC" w:rsidRPr="00462E06">
        <w:rPr>
          <w:rFonts w:cs="Times New Roman"/>
        </w:rPr>
      </w:r>
      <w:r w:rsidR="000B5BCC" w:rsidRPr="00462E06">
        <w:rPr>
          <w:rFonts w:cs="Times New Roman"/>
        </w:rPr>
        <w:fldChar w:fldCharType="separate"/>
      </w:r>
      <w:r w:rsidR="00AC64B7" w:rsidRPr="00462E06">
        <w:rPr>
          <w:rFonts w:cs="Times New Roman"/>
        </w:rPr>
        <w:t>图</w:t>
      </w:r>
      <w:r w:rsidR="00AC64B7" w:rsidRPr="00462E06">
        <w:rPr>
          <w:rFonts w:cs="Times New Roman"/>
        </w:rPr>
        <w:t>4-10</w:t>
      </w:r>
      <w:r w:rsidR="000B5BCC" w:rsidRPr="00462E06">
        <w:rPr>
          <w:rFonts w:cs="Times New Roman"/>
        </w:rPr>
        <w:fldChar w:fldCharType="end"/>
      </w:r>
      <w:r w:rsidR="00311A69" w:rsidRPr="00462E06">
        <w:rPr>
          <w:rFonts w:cs="Times New Roman"/>
        </w:rPr>
        <w:t>所示。</w:t>
      </w:r>
    </w:p>
    <w:p w14:paraId="315A4174" w14:textId="77777777" w:rsidR="006A3A02" w:rsidRPr="00462E06" w:rsidRDefault="006A3A02" w:rsidP="00207D5D">
      <w:pPr>
        <w:pStyle w:val="afd"/>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005E5B9E" w:rsidRPr="00462E06">
        <w:rPr>
          <w:rFonts w:cs="Times New Roman"/>
        </w:rPr>
        <w:tab/>
      </w:r>
      <w:r w:rsidR="005E5B9E" w:rsidRPr="00462E06">
        <w:rPr>
          <w:rFonts w:cs="Times New Roman"/>
        </w:rPr>
        <w:tab/>
      </w:r>
      <w:r w:rsidRPr="00462E06">
        <w:rPr>
          <w:rFonts w:cs="Times New Roman"/>
        </w:rPr>
        <w:t xml:space="preserve"> </w:t>
      </w:r>
      <w:r w:rsidRPr="00462E06">
        <w:rPr>
          <w:rFonts w:cs="Times New Roman"/>
        </w:rPr>
        <w:t>（</w:t>
      </w:r>
      <w:r w:rsidRPr="00462E06">
        <w:rPr>
          <w:rFonts w:cs="Times New Roman"/>
        </w:rPr>
        <w:t>b</w:t>
      </w:r>
      <w:r w:rsidRPr="00462E06">
        <w:rPr>
          <w:rFonts w:cs="Times New Roman"/>
        </w:rPr>
        <w:t>）红灯</w:t>
      </w:r>
    </w:p>
    <w:p w14:paraId="6E8DCBB7" w14:textId="77777777" w:rsidR="004351AF" w:rsidRPr="00462E06" w:rsidRDefault="00AB5041" w:rsidP="00120926">
      <w:pPr>
        <w:pStyle w:val="af1"/>
        <w:numPr>
          <w:ilvl w:val="0"/>
          <w:numId w:val="25"/>
        </w:numPr>
        <w:spacing w:before="0" w:after="326"/>
        <w:rPr>
          <w:rFonts w:cs="Times New Roman"/>
        </w:rPr>
      </w:pPr>
      <w:bookmarkStart w:id="77" w:name="_Ref512027929"/>
      <w:r w:rsidRPr="00462E06">
        <w:rPr>
          <w:rFonts w:cs="Times New Roman"/>
        </w:rPr>
        <w:t>左转的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77"/>
    </w:p>
    <w:p w14:paraId="50CD1DBF" w14:textId="77777777" w:rsidR="004059F8" w:rsidRPr="00462E06" w:rsidRDefault="00C11CB8" w:rsidP="004059F8">
      <w:pPr>
        <w:ind w:firstLine="480"/>
        <w:rPr>
          <w:rFonts w:cs="Times New Roman"/>
        </w:rPr>
      </w:pPr>
      <w:r w:rsidRPr="00462E06">
        <w:rPr>
          <w:rFonts w:cs="Times New Roman"/>
        </w:rPr>
        <w:t>对于直行驾驶意图下的调和曲线，绿灯和红灯的调和曲线如</w:t>
      </w:r>
      <w:r w:rsidRPr="00462E06">
        <w:rPr>
          <w:rFonts w:cs="Times New Roman"/>
        </w:rPr>
        <w:fldChar w:fldCharType="begin"/>
      </w:r>
      <w:r w:rsidRPr="00462E06">
        <w:rPr>
          <w:rFonts w:cs="Times New Roman"/>
        </w:rPr>
        <w:instrText xml:space="preserve"> REF _Ref512028919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4-11</w:t>
      </w:r>
      <w:r w:rsidRPr="00462E06">
        <w:rPr>
          <w:rFonts w:cs="Times New Roman"/>
        </w:rPr>
        <w:fldChar w:fldCharType="end"/>
      </w:r>
      <w:r w:rsidRPr="00462E06">
        <w:rPr>
          <w:rFonts w:cs="Times New Roman"/>
        </w:rPr>
        <w:t>所示</w:t>
      </w:r>
      <w:r w:rsidR="00161FFA" w:rsidRPr="00462E06">
        <w:rPr>
          <w:rFonts w:cs="Times New Roman"/>
        </w:rPr>
        <w:t>。</w:t>
      </w:r>
      <w:r w:rsidR="004059F8" w:rsidRPr="00462E06">
        <w:rPr>
          <w:rFonts w:cs="Times New Roman"/>
          <w:noProof/>
        </w:rPr>
        <mc:AlternateContent>
          <mc:Choice Requires="wpg">
            <w:drawing>
              <wp:anchor distT="0" distB="0" distL="114300" distR="114300" simplePos="0" relativeHeight="251476992" behindDoc="0" locked="0" layoutInCell="1" allowOverlap="1" wp14:anchorId="70FDFE24" wp14:editId="37B8073A">
                <wp:simplePos x="0" y="0"/>
                <wp:positionH relativeFrom="column">
                  <wp:posOffset>2681</wp:posOffset>
                </wp:positionH>
                <wp:positionV relativeFrom="paragraph">
                  <wp:posOffset>335774</wp:posOffset>
                </wp:positionV>
                <wp:extent cx="5754582" cy="21558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13A30D34" id="组合 25" o:spid="_x0000_s1026" style="position:absolute;left:0;text-align:left;margin-left:.2pt;margin-top:26.45pt;width:453.1pt;height:169.75pt;z-index:251476992"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9"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60" o:title="图片包含 地图, 文字&#10;&#10;已生成极高可信度的说明"/>
                </v:shape>
                <w10:wrap type="topAndBottom"/>
              </v:group>
            </w:pict>
          </mc:Fallback>
        </mc:AlternateContent>
      </w:r>
    </w:p>
    <w:p w14:paraId="67FB0260" w14:textId="77777777" w:rsidR="002D6D55" w:rsidRPr="00462E06" w:rsidRDefault="002D6D55" w:rsidP="00207D5D">
      <w:pPr>
        <w:pStyle w:val="afd"/>
        <w:rPr>
          <w:rFonts w:cs="Times New Roman"/>
        </w:rPr>
      </w:pPr>
      <w:bookmarkStart w:id="78" w:name="_Hlk512011815"/>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2396FC7C" w14:textId="77777777" w:rsidR="00C93571" w:rsidRPr="00462E06" w:rsidRDefault="003B1543" w:rsidP="00120926">
      <w:pPr>
        <w:pStyle w:val="af1"/>
        <w:numPr>
          <w:ilvl w:val="0"/>
          <w:numId w:val="25"/>
        </w:numPr>
        <w:spacing w:before="0" w:after="326"/>
        <w:rPr>
          <w:rFonts w:cs="Times New Roman"/>
        </w:rPr>
      </w:pPr>
      <w:bookmarkStart w:id="79" w:name="_Ref512028919"/>
      <w:bookmarkEnd w:id="78"/>
      <w:r w:rsidRPr="00462E06">
        <w:rPr>
          <w:rFonts w:cs="Times New Roman"/>
        </w:rPr>
        <w:t>直行的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79"/>
    </w:p>
    <w:p w14:paraId="7260F231" w14:textId="77777777" w:rsidR="00161FFA" w:rsidRPr="00462E06" w:rsidRDefault="00302461" w:rsidP="0030741E">
      <w:pPr>
        <w:ind w:firstLine="480"/>
        <w:rPr>
          <w:rFonts w:cs="Times New Roman"/>
        </w:rPr>
      </w:pPr>
      <w:r w:rsidRPr="00462E06">
        <w:rPr>
          <w:rFonts w:cs="Times New Roman"/>
          <w:noProof/>
        </w:rPr>
        <mc:AlternateContent>
          <mc:Choice Requires="wpg">
            <w:drawing>
              <wp:anchor distT="0" distB="0" distL="114300" distR="114300" simplePos="0" relativeHeight="251518976" behindDoc="0" locked="0" layoutInCell="1" allowOverlap="1" wp14:anchorId="656CAC4E" wp14:editId="29FA116A">
                <wp:simplePos x="0" y="0"/>
                <wp:positionH relativeFrom="column">
                  <wp:posOffset>-8608</wp:posOffset>
                </wp:positionH>
                <wp:positionV relativeFrom="paragraph">
                  <wp:posOffset>454237</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6DB69488" id="组合 30" o:spid="_x0000_s1026" style="position:absolute;left:0;text-align:left;margin-left:-.7pt;margin-top:35.75pt;width:454pt;height:169.75pt;z-index:251518976"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3"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4" o:title="图片包含 文字, 地图&#10;&#10;已生成极高可信度的说明"/>
                </v:shape>
                <w10:wrap type="topAndBottom"/>
              </v:group>
            </w:pict>
          </mc:Fallback>
        </mc:AlternateContent>
      </w:r>
      <w:r w:rsidR="00161FFA" w:rsidRPr="00462E06">
        <w:rPr>
          <w:rFonts w:cs="Times New Roman"/>
        </w:rPr>
        <w:t>对于右转驾驶意图下的调和曲线，绿灯和红灯的调和曲线如</w:t>
      </w:r>
      <w:r w:rsidR="00161FFA" w:rsidRPr="00462E06">
        <w:rPr>
          <w:rFonts w:cs="Times New Roman"/>
        </w:rPr>
        <w:fldChar w:fldCharType="begin"/>
      </w:r>
      <w:r w:rsidR="00161FFA" w:rsidRPr="00462E06">
        <w:rPr>
          <w:rFonts w:cs="Times New Roman"/>
        </w:rPr>
        <w:instrText xml:space="preserve"> REF _Ref512029016 \n \h </w:instrText>
      </w:r>
      <w:r w:rsidR="00A91B92" w:rsidRPr="00462E06">
        <w:rPr>
          <w:rFonts w:cs="Times New Roman"/>
        </w:rPr>
        <w:instrText xml:space="preserve"> \* MERGEFORMAT </w:instrText>
      </w:r>
      <w:r w:rsidR="00161FFA" w:rsidRPr="00462E06">
        <w:rPr>
          <w:rFonts w:cs="Times New Roman"/>
        </w:rPr>
      </w:r>
      <w:r w:rsidR="00161FFA" w:rsidRPr="00462E06">
        <w:rPr>
          <w:rFonts w:cs="Times New Roman"/>
        </w:rPr>
        <w:fldChar w:fldCharType="separate"/>
      </w:r>
      <w:r w:rsidR="00AC64B7" w:rsidRPr="00462E06">
        <w:rPr>
          <w:rFonts w:cs="Times New Roman"/>
        </w:rPr>
        <w:t>图</w:t>
      </w:r>
      <w:r w:rsidR="00AC64B7" w:rsidRPr="00462E06">
        <w:rPr>
          <w:rFonts w:cs="Times New Roman"/>
        </w:rPr>
        <w:t>4-12</w:t>
      </w:r>
      <w:r w:rsidR="00161FFA" w:rsidRPr="00462E06">
        <w:rPr>
          <w:rFonts w:cs="Times New Roman"/>
        </w:rPr>
        <w:fldChar w:fldCharType="end"/>
      </w:r>
      <w:r w:rsidR="00161FFA" w:rsidRPr="00462E06">
        <w:rPr>
          <w:rFonts w:cs="Times New Roman"/>
        </w:rPr>
        <w:t>所示。</w:t>
      </w:r>
    </w:p>
    <w:p w14:paraId="0C383724" w14:textId="77777777" w:rsidR="00BC41C8" w:rsidRPr="00462E06" w:rsidRDefault="006D115B" w:rsidP="0030741E">
      <w:pPr>
        <w:pStyle w:val="afd"/>
        <w:rPr>
          <w:rFonts w:cs="Times New Roman"/>
        </w:rPr>
      </w:pPr>
      <w:r w:rsidRPr="00462E06">
        <w:rPr>
          <w:rFonts w:cs="Times New Roman"/>
        </w:rPr>
        <w:lastRenderedPageBreak/>
        <w:t>（</w:t>
      </w:r>
      <w:r w:rsidR="001029BF" w:rsidRPr="00462E06">
        <w:rPr>
          <w:rFonts w:cs="Times New Roman"/>
        </w:rPr>
        <w:t>a</w:t>
      </w:r>
      <w:r w:rsidR="001029BF" w:rsidRPr="00462E06">
        <w:rPr>
          <w:rFonts w:cs="Times New Roman"/>
        </w:rPr>
        <w:t>）绿灯</w:t>
      </w:r>
      <w:r w:rsidR="001029BF" w:rsidRPr="00462E06">
        <w:rPr>
          <w:rFonts w:cs="Times New Roman"/>
        </w:rPr>
        <w:t xml:space="preserve">    </w:t>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t xml:space="preserve">   </w:t>
      </w:r>
      <w:r w:rsidRPr="00462E06">
        <w:rPr>
          <w:rFonts w:cs="Times New Roman"/>
        </w:rPr>
        <w:t xml:space="preserve">  </w:t>
      </w:r>
      <w:r w:rsidR="001029BF" w:rsidRPr="00462E06">
        <w:rPr>
          <w:rFonts w:cs="Times New Roman"/>
        </w:rPr>
        <w:t>（</w:t>
      </w:r>
      <w:r w:rsidR="001029BF" w:rsidRPr="00462E06">
        <w:rPr>
          <w:rFonts w:cs="Times New Roman"/>
        </w:rPr>
        <w:t>b</w:t>
      </w:r>
      <w:r w:rsidR="001029BF" w:rsidRPr="00462E06">
        <w:rPr>
          <w:rFonts w:cs="Times New Roman"/>
        </w:rPr>
        <w:t>）红灯</w:t>
      </w:r>
    </w:p>
    <w:p w14:paraId="63A824EF" w14:textId="77777777" w:rsidR="00D17526" w:rsidRPr="00462E06" w:rsidRDefault="003B1543" w:rsidP="00120926">
      <w:pPr>
        <w:pStyle w:val="af1"/>
        <w:numPr>
          <w:ilvl w:val="0"/>
          <w:numId w:val="25"/>
        </w:numPr>
        <w:spacing w:before="0" w:after="326"/>
        <w:rPr>
          <w:rFonts w:cs="Times New Roman"/>
        </w:rPr>
      </w:pPr>
      <w:bookmarkStart w:id="80" w:name="_Ref512029016"/>
      <w:r w:rsidRPr="00462E06">
        <w:rPr>
          <w:rFonts w:cs="Times New Roman"/>
        </w:rPr>
        <w:t>右转</w:t>
      </w:r>
      <w:r w:rsidR="00BC41C8" w:rsidRPr="00462E06">
        <w:rPr>
          <w:rFonts w:cs="Times New Roman"/>
        </w:rPr>
        <w:t>的</w:t>
      </w:r>
      <w:r w:rsidR="00C93F92"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80"/>
    </w:p>
    <w:p w14:paraId="449DE241" w14:textId="77777777" w:rsidR="007B44CF" w:rsidRPr="00462E06" w:rsidRDefault="007B44CF" w:rsidP="007B44CF">
      <w:pPr>
        <w:ind w:firstLine="480"/>
        <w:rPr>
          <w:rFonts w:cs="Times New Roman"/>
        </w:rPr>
      </w:pPr>
      <w:r w:rsidRPr="00462E06">
        <w:rPr>
          <w:rFonts w:cs="Times New Roman"/>
        </w:rPr>
        <w:t>由调和曲线可以展示不同类之间彼此更不相同</w:t>
      </w:r>
      <w:r w:rsidR="001F27FE" w:rsidRPr="00462E06">
        <w:rPr>
          <w:rFonts w:cs="Times New Roman"/>
        </w:rPr>
        <w:t>，不同类的四分位线和曲线形状差异较大，故认为</w:t>
      </w:r>
      <w:r w:rsidR="00E2130E" w:rsidRPr="00462E06">
        <w:rPr>
          <w:rFonts w:cs="Times New Roman"/>
        </w:rPr>
        <w:t>分类结果较为良好。</w:t>
      </w:r>
    </w:p>
    <w:p w14:paraId="77FDB3FF" w14:textId="77777777" w:rsidR="00263353" w:rsidRPr="00462E06" w:rsidRDefault="00263353" w:rsidP="00263353">
      <w:pPr>
        <w:ind w:firstLine="480"/>
        <w:rPr>
          <w:rFonts w:cs="Times New Roman"/>
        </w:rPr>
      </w:pPr>
    </w:p>
    <w:p w14:paraId="5AEF3C6A" w14:textId="77777777" w:rsidR="00F767F9" w:rsidRPr="00462E06" w:rsidRDefault="00B64DAA" w:rsidP="00EE06B7">
      <w:pPr>
        <w:pStyle w:val="1"/>
        <w:spacing w:before="163"/>
        <w:rPr>
          <w:rFonts w:cs="Times New Roman"/>
        </w:rPr>
      </w:pPr>
      <w:bookmarkStart w:id="81" w:name="_Toc512758350"/>
      <w:r w:rsidRPr="00462E06">
        <w:rPr>
          <w:rFonts w:cs="Times New Roman"/>
        </w:rPr>
        <w:t>模式特征</w:t>
      </w:r>
      <w:r w:rsidR="00EE06B7" w:rsidRPr="00462E06">
        <w:rPr>
          <w:rFonts w:cs="Times New Roman"/>
        </w:rPr>
        <w:t>分析</w:t>
      </w:r>
      <w:bookmarkEnd w:id="81"/>
    </w:p>
    <w:p w14:paraId="26ED953D" w14:textId="77777777" w:rsidR="00822D9F" w:rsidRPr="00462E06" w:rsidRDefault="00822D9F" w:rsidP="00651E00">
      <w:pPr>
        <w:ind w:firstLine="480"/>
        <w:rPr>
          <w:rFonts w:cs="Times New Roman"/>
        </w:rPr>
      </w:pPr>
      <w:r w:rsidRPr="00462E06">
        <w:rPr>
          <w:rFonts w:cs="Times New Roman"/>
        </w:rPr>
        <w:t>本小节</w:t>
      </w:r>
      <w:r w:rsidR="00B957B4" w:rsidRPr="00462E06">
        <w:rPr>
          <w:rFonts w:cs="Times New Roman"/>
        </w:rPr>
        <w:t>基于</w:t>
      </w:r>
      <w:r w:rsidR="00D94F4E" w:rsidRPr="00462E06">
        <w:rPr>
          <w:rFonts w:cs="Times New Roman"/>
        </w:rPr>
        <w:t>特征分析不同模式之间的差别，</w:t>
      </w:r>
      <w:r w:rsidR="007058B5" w:rsidRPr="00462E06">
        <w:rPr>
          <w:rFonts w:cs="Times New Roman"/>
        </w:rPr>
        <w:t>总结</w:t>
      </w:r>
      <w:r w:rsidR="00D94F4E" w:rsidRPr="00462E06">
        <w:rPr>
          <w:rFonts w:cs="Times New Roman"/>
        </w:rPr>
        <w:t>不同模式的在特征上表现的规律</w:t>
      </w:r>
      <w:r w:rsidR="00454655" w:rsidRPr="00462E06">
        <w:rPr>
          <w:rFonts w:cs="Times New Roman"/>
        </w:rPr>
        <w:t>及特点</w:t>
      </w:r>
      <w:r w:rsidR="00D94F4E" w:rsidRPr="00462E06">
        <w:rPr>
          <w:rFonts w:cs="Times New Roman"/>
        </w:rPr>
        <w:t>，</w:t>
      </w:r>
      <w:r w:rsidR="00DF47D3" w:rsidRPr="00462E06">
        <w:rPr>
          <w:rFonts w:cs="Times New Roman"/>
        </w:rPr>
        <w:t>同时</w:t>
      </w:r>
      <w:r w:rsidR="00D94F4E" w:rsidRPr="00462E06">
        <w:rPr>
          <w:rFonts w:cs="Times New Roman"/>
        </w:rPr>
        <w:t>为其命名</w:t>
      </w:r>
      <w:r w:rsidR="00454655" w:rsidRPr="00462E06">
        <w:rPr>
          <w:rFonts w:cs="Times New Roman"/>
        </w:rPr>
        <w:t>以</w:t>
      </w:r>
      <w:r w:rsidR="008D17FC" w:rsidRPr="00462E06">
        <w:rPr>
          <w:rFonts w:cs="Times New Roman"/>
        </w:rPr>
        <w:t>便于对</w:t>
      </w:r>
      <w:r w:rsidR="00363919" w:rsidRPr="00462E06">
        <w:rPr>
          <w:rFonts w:cs="Times New Roman"/>
        </w:rPr>
        <w:t>不同视觉搜索</w:t>
      </w:r>
      <w:r w:rsidR="008D17FC" w:rsidRPr="00462E06">
        <w:rPr>
          <w:rFonts w:cs="Times New Roman"/>
        </w:rPr>
        <w:t>模式</w:t>
      </w:r>
      <w:r w:rsidR="008B3883" w:rsidRPr="00462E06">
        <w:rPr>
          <w:rFonts w:cs="Times New Roman"/>
        </w:rPr>
        <w:t>的</w:t>
      </w:r>
      <w:r w:rsidR="008D17FC" w:rsidRPr="00462E06">
        <w:rPr>
          <w:rFonts w:cs="Times New Roman"/>
        </w:rPr>
        <w:t>理解</w:t>
      </w:r>
      <w:r w:rsidR="00415C9C" w:rsidRPr="00462E06">
        <w:rPr>
          <w:rFonts w:cs="Times New Roman"/>
        </w:rPr>
        <w:t>。</w:t>
      </w:r>
    </w:p>
    <w:p w14:paraId="0382F9C4" w14:textId="77777777" w:rsidR="009B702F" w:rsidRPr="00462E06" w:rsidRDefault="00B55DC1" w:rsidP="00B55DC1">
      <w:pPr>
        <w:pStyle w:val="2"/>
        <w:spacing w:before="163"/>
      </w:pPr>
      <w:bookmarkStart w:id="82" w:name="_Toc512758351"/>
      <w:r w:rsidRPr="00462E06">
        <w:t>绿灯模式特征</w:t>
      </w:r>
      <w:bookmarkEnd w:id="82"/>
    </w:p>
    <w:p w14:paraId="52B474F2" w14:textId="2F3401BA" w:rsidR="00453738" w:rsidRPr="00462E06" w:rsidRDefault="000014AC" w:rsidP="00651E00">
      <w:pPr>
        <w:ind w:firstLine="480"/>
        <w:rPr>
          <w:rFonts w:cs="Times New Roman"/>
        </w:rPr>
      </w:pPr>
      <w:r>
        <w:rPr>
          <w:rFonts w:cs="Times New Roman" w:hint="eastAsia"/>
        </w:rPr>
        <w:t>下面对聚类结果进行分析，首先</w:t>
      </w:r>
      <w:r w:rsidR="00415C9C" w:rsidRPr="00462E06">
        <w:rPr>
          <w:rFonts w:cs="Times New Roman"/>
        </w:rPr>
        <w:t>讨论绿灯情况下三种驾驶意图的视觉搜索模式</w:t>
      </w:r>
      <w:r w:rsidR="00DB2D85">
        <w:rPr>
          <w:rFonts w:cs="Times New Roman" w:hint="eastAsia"/>
        </w:rPr>
        <w:t>所具有的的规律和特点</w:t>
      </w:r>
      <w:r w:rsidR="00415C9C" w:rsidRPr="00462E06">
        <w:rPr>
          <w:rFonts w:cs="Times New Roman"/>
        </w:rPr>
        <w:t>。</w:t>
      </w:r>
      <w:r w:rsidR="00683F20" w:rsidRPr="00462E06">
        <w:rPr>
          <w:rFonts w:cs="Times New Roman"/>
        </w:rPr>
        <w:t>为了方便作图，将特征分别编号</w:t>
      </w:r>
      <w:r w:rsidR="008269FC" w:rsidRPr="00462E06">
        <w:rPr>
          <w:rFonts w:cs="Times New Roman"/>
        </w:rPr>
        <w:t>，并按其</w:t>
      </w:r>
      <w:r w:rsidR="00103E4A" w:rsidRPr="00462E06">
        <w:rPr>
          <w:rFonts w:cs="Times New Roman"/>
        </w:rPr>
        <w:t>方位划分为左向、前向、右向三类。</w:t>
      </w:r>
    </w:p>
    <w:p w14:paraId="6FF75036" w14:textId="5B040738" w:rsidR="00453738" w:rsidRPr="00462E06" w:rsidRDefault="00B32878" w:rsidP="00453738">
      <w:pPr>
        <w:ind w:firstLine="480"/>
        <w:rPr>
          <w:rFonts w:cs="Times New Roman"/>
        </w:rPr>
      </w:pPr>
      <w:r w:rsidRPr="00462E06">
        <w:rPr>
          <w:rFonts w:cs="Times New Roman"/>
        </w:rPr>
        <w:t>与</w:t>
      </w:r>
      <w:r w:rsidR="00453738" w:rsidRPr="00462E06">
        <w:rPr>
          <w:rFonts w:cs="Times New Roman"/>
        </w:rPr>
        <w:t>左向</w:t>
      </w:r>
      <w:r w:rsidRPr="00462E06">
        <w:rPr>
          <w:rFonts w:cs="Times New Roman"/>
        </w:rPr>
        <w:t>相关的特征</w:t>
      </w:r>
      <w:r w:rsidR="00683F20" w:rsidRPr="00462E06">
        <w:rPr>
          <w:rFonts w:cs="Times New Roman"/>
        </w:rPr>
        <w:t>：</w:t>
      </w:r>
      <w:r w:rsidR="00651E00" w:rsidRPr="00462E06">
        <w:rPr>
          <w:rFonts w:cs="Times New Roman"/>
        </w:rPr>
        <w:t>1</w:t>
      </w:r>
      <w:r w:rsidR="00651E00" w:rsidRPr="00462E06">
        <w:rPr>
          <w:rFonts w:cs="Times New Roman"/>
        </w:rPr>
        <w:t>左侧道路区域的注视时长、</w:t>
      </w:r>
      <w:r w:rsidR="00651E00" w:rsidRPr="00462E06">
        <w:rPr>
          <w:rFonts w:cs="Times New Roman"/>
        </w:rPr>
        <w:t>2</w:t>
      </w:r>
      <w:r w:rsidR="00651E00" w:rsidRPr="00462E06">
        <w:rPr>
          <w:rFonts w:cs="Times New Roman"/>
        </w:rPr>
        <w:t>左侧道路区域的注视频次、</w:t>
      </w:r>
      <w:r w:rsidR="00651E00" w:rsidRPr="00462E06">
        <w:rPr>
          <w:rFonts w:cs="Times New Roman"/>
        </w:rPr>
        <w:t>3</w:t>
      </w:r>
      <w:r w:rsidR="00651E00" w:rsidRPr="00462E06">
        <w:rPr>
          <w:rFonts w:cs="Times New Roman"/>
        </w:rPr>
        <w:t>左视镜的注视频次、</w:t>
      </w:r>
      <w:r w:rsidR="00651E00" w:rsidRPr="00462E06">
        <w:rPr>
          <w:rFonts w:cs="Times New Roman"/>
        </w:rPr>
        <w:t>4</w:t>
      </w:r>
      <w:r w:rsidR="00651E00" w:rsidRPr="00462E06">
        <w:rPr>
          <w:rFonts w:cs="Times New Roman"/>
        </w:rPr>
        <w:t>前方道路到左侧的转移概率、</w:t>
      </w:r>
      <w:r w:rsidR="00651E00" w:rsidRPr="00462E06">
        <w:rPr>
          <w:rFonts w:cs="Times New Roman"/>
        </w:rPr>
        <w:t>5</w:t>
      </w:r>
      <w:r w:rsidR="00651E00" w:rsidRPr="00462E06">
        <w:rPr>
          <w:rFonts w:cs="Times New Roman"/>
        </w:rPr>
        <w:t>前方道路到左视镜的转移概率</w:t>
      </w:r>
      <w:r w:rsidR="00453738" w:rsidRPr="00462E06">
        <w:rPr>
          <w:rFonts w:cs="Times New Roman"/>
        </w:rPr>
        <w:t>、</w:t>
      </w:r>
      <w:r w:rsidR="00651E00" w:rsidRPr="00462E06">
        <w:rPr>
          <w:rFonts w:cs="Times New Roman"/>
        </w:rPr>
        <w:t>6</w:t>
      </w:r>
      <w:r w:rsidR="00651E00" w:rsidRPr="00462E06">
        <w:rPr>
          <w:rFonts w:cs="Times New Roman"/>
        </w:rPr>
        <w:t>前方道路到左侧道路区域的转移概率</w:t>
      </w:r>
      <w:r w:rsidR="002A23E4" w:rsidRPr="00462E06">
        <w:rPr>
          <w:rFonts w:cs="Times New Roman"/>
        </w:rPr>
        <w:t>。</w:t>
      </w:r>
    </w:p>
    <w:p w14:paraId="7DCD21D2" w14:textId="77777777" w:rsidR="00453738" w:rsidRPr="00462E06" w:rsidRDefault="00B32878" w:rsidP="00453738">
      <w:pPr>
        <w:ind w:firstLine="480"/>
        <w:rPr>
          <w:rFonts w:cs="Times New Roman"/>
        </w:rPr>
      </w:pPr>
      <w:r w:rsidRPr="00462E06">
        <w:rPr>
          <w:rFonts w:cs="Times New Roman"/>
        </w:rPr>
        <w:t>与</w:t>
      </w:r>
      <w:r w:rsidR="00453738" w:rsidRPr="00462E06">
        <w:rPr>
          <w:rFonts w:cs="Times New Roman"/>
        </w:rPr>
        <w:t>前向</w:t>
      </w:r>
      <w:r w:rsidRPr="00462E06">
        <w:rPr>
          <w:rFonts w:cs="Times New Roman"/>
        </w:rPr>
        <w:t>相关的特征</w:t>
      </w:r>
      <w:r w:rsidR="00453738" w:rsidRPr="00462E06">
        <w:rPr>
          <w:rFonts w:cs="Times New Roman"/>
        </w:rPr>
        <w:t>：</w:t>
      </w:r>
      <w:r w:rsidR="00651E00" w:rsidRPr="00462E06">
        <w:rPr>
          <w:rFonts w:cs="Times New Roman"/>
        </w:rPr>
        <w:t>7</w:t>
      </w:r>
      <w:r w:rsidR="00651E00" w:rsidRPr="00462E06">
        <w:rPr>
          <w:rFonts w:cs="Times New Roman"/>
        </w:rPr>
        <w:t>前方道路的注视频次</w:t>
      </w:r>
      <w:r w:rsidR="002A23E4" w:rsidRPr="00462E06">
        <w:rPr>
          <w:rFonts w:cs="Times New Roman"/>
        </w:rPr>
        <w:t>。</w:t>
      </w:r>
    </w:p>
    <w:p w14:paraId="41977F62" w14:textId="77777777" w:rsidR="00EC3DF9" w:rsidRPr="00462E06" w:rsidRDefault="00B32878" w:rsidP="00E166A6">
      <w:pPr>
        <w:ind w:firstLine="480"/>
        <w:rPr>
          <w:rFonts w:cs="Times New Roman"/>
        </w:rPr>
      </w:pPr>
      <w:r w:rsidRPr="00462E06">
        <w:rPr>
          <w:rFonts w:cs="Times New Roman"/>
        </w:rPr>
        <w:t>与</w:t>
      </w:r>
      <w:r w:rsidR="00453738" w:rsidRPr="00462E06">
        <w:rPr>
          <w:rFonts w:cs="Times New Roman"/>
        </w:rPr>
        <w:t>右向</w:t>
      </w:r>
      <w:r w:rsidRPr="00462E06">
        <w:rPr>
          <w:rFonts w:cs="Times New Roman"/>
        </w:rPr>
        <w:t>相关的特征</w:t>
      </w:r>
      <w:r w:rsidR="00453738" w:rsidRPr="00462E06">
        <w:rPr>
          <w:rFonts w:cs="Times New Roman"/>
        </w:rPr>
        <w:t>：</w:t>
      </w:r>
      <w:r w:rsidR="00453738" w:rsidRPr="00462E06">
        <w:rPr>
          <w:rFonts w:cs="Times New Roman"/>
        </w:rPr>
        <w:t>8</w:t>
      </w:r>
      <w:r w:rsidR="00453738" w:rsidRPr="00462E06">
        <w:rPr>
          <w:rFonts w:cs="Times New Roman"/>
        </w:rPr>
        <w:t>前方道路到右前方道路的转移概率、</w:t>
      </w:r>
      <w:r w:rsidR="00453738" w:rsidRPr="00462E06">
        <w:rPr>
          <w:rFonts w:cs="Times New Roman"/>
        </w:rPr>
        <w:t>9</w:t>
      </w:r>
      <w:r w:rsidR="00453738" w:rsidRPr="00462E06">
        <w:rPr>
          <w:rFonts w:cs="Times New Roman"/>
        </w:rPr>
        <w:t>右前方道路的注视时长、</w:t>
      </w:r>
      <w:r w:rsidR="00453738" w:rsidRPr="00462E06">
        <w:rPr>
          <w:rFonts w:cs="Times New Roman"/>
        </w:rPr>
        <w:t>10</w:t>
      </w:r>
      <w:r w:rsidR="00453738" w:rsidRPr="00462E06">
        <w:rPr>
          <w:rFonts w:cs="Times New Roman"/>
        </w:rPr>
        <w:t>右前方道路的注视频次</w:t>
      </w:r>
      <w:r w:rsidR="002A23E4" w:rsidRPr="00462E06">
        <w:rPr>
          <w:rFonts w:cs="Times New Roman"/>
        </w:rPr>
        <w:t>。</w:t>
      </w:r>
    </w:p>
    <w:p w14:paraId="6BFEA372" w14:textId="77777777" w:rsidR="00A63308" w:rsidRPr="00462E06" w:rsidRDefault="00BD133D" w:rsidP="003A2ED1">
      <w:pPr>
        <w:ind w:firstLine="480"/>
        <w:rPr>
          <w:rFonts w:cs="Times New Roman"/>
        </w:rPr>
      </w:pPr>
      <w:r w:rsidRPr="00462E06">
        <w:rPr>
          <w:rFonts w:cs="Times New Roman"/>
        </w:rPr>
        <w:t>从</w:t>
      </w:r>
      <w:r w:rsidR="00AA0765" w:rsidRPr="00462E06">
        <w:rPr>
          <w:rFonts w:cs="Times New Roman"/>
        </w:rPr>
        <w:fldChar w:fldCharType="begin"/>
      </w:r>
      <w:r w:rsidR="00AA0765" w:rsidRPr="00462E06">
        <w:rPr>
          <w:rFonts w:cs="Times New Roman"/>
        </w:rPr>
        <w:instrText xml:space="preserve"> REF _Ref512017968 \n \h </w:instrText>
      </w:r>
      <w:r w:rsidR="00A91B92" w:rsidRPr="00462E06">
        <w:rPr>
          <w:rFonts w:cs="Times New Roman"/>
        </w:rPr>
        <w:instrText xml:space="preserve"> \* MERGEFORMAT </w:instrText>
      </w:r>
      <w:r w:rsidR="00AA0765" w:rsidRPr="00462E06">
        <w:rPr>
          <w:rFonts w:cs="Times New Roman"/>
        </w:rPr>
      </w:r>
      <w:r w:rsidR="00AA0765" w:rsidRPr="00462E06">
        <w:rPr>
          <w:rFonts w:cs="Times New Roman"/>
        </w:rPr>
        <w:fldChar w:fldCharType="separate"/>
      </w:r>
      <w:r w:rsidR="00AC64B7" w:rsidRPr="00462E06">
        <w:rPr>
          <w:rFonts w:cs="Times New Roman"/>
        </w:rPr>
        <w:t>图</w:t>
      </w:r>
      <w:r w:rsidR="00AC64B7" w:rsidRPr="00462E06">
        <w:rPr>
          <w:rFonts w:cs="Times New Roman"/>
        </w:rPr>
        <w:t>4-13</w:t>
      </w:r>
      <w:r w:rsidR="00AA0765" w:rsidRPr="00462E06">
        <w:rPr>
          <w:rFonts w:cs="Times New Roman"/>
        </w:rPr>
        <w:fldChar w:fldCharType="end"/>
      </w:r>
      <w:r w:rsidRPr="00462E06">
        <w:rPr>
          <w:rFonts w:cs="Times New Roman"/>
        </w:rPr>
        <w:t>可</w:t>
      </w:r>
      <w:r w:rsidR="00F548EC" w:rsidRPr="00462E06">
        <w:rPr>
          <w:rFonts w:cs="Times New Roman"/>
        </w:rPr>
        <w:t>分析</w:t>
      </w:r>
      <w:r w:rsidR="000A5951" w:rsidRPr="00462E06">
        <w:rPr>
          <w:rFonts w:cs="Times New Roman"/>
        </w:rPr>
        <w:t>得</w:t>
      </w:r>
      <w:r w:rsidR="00A27855" w:rsidRPr="00462E06">
        <w:rPr>
          <w:rFonts w:cs="Times New Roman"/>
        </w:rPr>
        <w:t>，绿灯情况下，左转驾驶意图下有两种视觉搜索模式。模式</w:t>
      </w:r>
      <w:r w:rsidR="00755F6B" w:rsidRPr="00462E06">
        <w:rPr>
          <w:rFonts w:cs="Times New Roman"/>
        </w:rPr>
        <w:t>1</w:t>
      </w:r>
      <w:r w:rsidR="00755F6B" w:rsidRPr="00462E06">
        <w:rPr>
          <w:rFonts w:cs="Times New Roman"/>
        </w:rPr>
        <w:t>（即为图中的曲线</w:t>
      </w:r>
      <w:r w:rsidR="00755F6B" w:rsidRPr="00462E06">
        <w:rPr>
          <w:rFonts w:cs="Times New Roman"/>
        </w:rPr>
        <w:t>L</w:t>
      </w:r>
      <w:r w:rsidR="00755F6B" w:rsidRPr="00462E06">
        <w:rPr>
          <w:rFonts w:cs="Times New Roman"/>
        </w:rPr>
        <w:t>）</w:t>
      </w:r>
      <w:r w:rsidR="00A27855" w:rsidRPr="00462E06">
        <w:rPr>
          <w:rFonts w:cs="Times New Roman"/>
        </w:rPr>
        <w:t>对于左视镜、左</w:t>
      </w:r>
      <w:r w:rsidR="00790386" w:rsidRPr="00462E06">
        <w:rPr>
          <w:rFonts w:cs="Times New Roman"/>
        </w:rPr>
        <w:t>侧</w:t>
      </w:r>
      <w:r w:rsidR="00A27855" w:rsidRPr="00462E06">
        <w:rPr>
          <w:rFonts w:cs="Times New Roman"/>
        </w:rPr>
        <w:t>道路等关注度较高，</w:t>
      </w:r>
      <w:r w:rsidR="00DF3C97" w:rsidRPr="00462E06">
        <w:rPr>
          <w:rFonts w:cs="Times New Roman"/>
        </w:rPr>
        <w:t>与右向有关的特征数值普遍较低，</w:t>
      </w:r>
      <w:r w:rsidR="00A27855" w:rsidRPr="00462E06">
        <w:rPr>
          <w:rFonts w:cs="Times New Roman"/>
        </w:rPr>
        <w:t>可</w:t>
      </w:r>
      <w:r w:rsidR="00755F6B" w:rsidRPr="00462E06">
        <w:rPr>
          <w:rFonts w:cs="Times New Roman"/>
        </w:rPr>
        <w:t>认为该模式较倾向于关注左向，因此</w:t>
      </w:r>
      <w:r w:rsidR="00C37CA0" w:rsidRPr="00462E06">
        <w:rPr>
          <w:rFonts w:cs="Times New Roman"/>
        </w:rPr>
        <w:t>将其命名为模式</w:t>
      </w:r>
      <w:r w:rsidR="00C37CA0" w:rsidRPr="00462E06">
        <w:rPr>
          <w:rFonts w:cs="Times New Roman"/>
        </w:rPr>
        <w:t>L</w:t>
      </w:r>
      <w:r w:rsidR="00C80085" w:rsidRPr="00462E06">
        <w:rPr>
          <w:rFonts w:cs="Times New Roman"/>
        </w:rPr>
        <w:t>。</w:t>
      </w:r>
    </w:p>
    <w:p w14:paraId="22D14C3E" w14:textId="77777777" w:rsidR="009F3A09" w:rsidRPr="00462E06" w:rsidRDefault="00A341E6" w:rsidP="003A2ED1">
      <w:pPr>
        <w:ind w:firstLine="480"/>
        <w:rPr>
          <w:rFonts w:cs="Times New Roman"/>
        </w:rPr>
      </w:pPr>
      <w:r w:rsidRPr="00462E06">
        <w:rPr>
          <w:rFonts w:cs="Times New Roman"/>
          <w:noProof/>
        </w:rPr>
        <w:drawing>
          <wp:anchor distT="0" distB="0" distL="114300" distR="114300" simplePos="0" relativeHeight="251506688" behindDoc="0" locked="0" layoutInCell="1" allowOverlap="0" wp14:anchorId="49F69071" wp14:editId="797AE513">
            <wp:simplePos x="0" y="0"/>
            <wp:positionH relativeFrom="column">
              <wp:align>center</wp:align>
            </wp:positionH>
            <wp:positionV relativeFrom="paragraph">
              <wp:posOffset>1118235</wp:posOffset>
            </wp:positionV>
            <wp:extent cx="3240000" cy="2430000"/>
            <wp:effectExtent l="0" t="0" r="0" b="8890"/>
            <wp:wrapTopAndBottom/>
            <wp:docPr id="45" name="图表 4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r w:rsidR="009A41FD" w:rsidRPr="00462E06">
        <w:rPr>
          <w:rFonts w:cs="Times New Roman"/>
        </w:rPr>
        <w:t>模式</w:t>
      </w:r>
      <w:r w:rsidR="009A41FD" w:rsidRPr="00462E06">
        <w:rPr>
          <w:rFonts w:cs="Times New Roman"/>
        </w:rPr>
        <w:t>2</w:t>
      </w:r>
      <w:r w:rsidR="009A41FD" w:rsidRPr="00462E06">
        <w:rPr>
          <w:rFonts w:cs="Times New Roman"/>
        </w:rPr>
        <w:t>（即为图中的曲线</w:t>
      </w:r>
      <w:r w:rsidR="009A41FD" w:rsidRPr="00462E06">
        <w:rPr>
          <w:rFonts w:cs="Times New Roman"/>
        </w:rPr>
        <w:t>L</w:t>
      </w:r>
      <w:r w:rsidR="002D6B18" w:rsidRPr="00462E06">
        <w:rPr>
          <w:rFonts w:cs="Times New Roman"/>
        </w:rPr>
        <w:t>S</w:t>
      </w:r>
      <w:r w:rsidR="009A41FD" w:rsidRPr="00462E06">
        <w:rPr>
          <w:rFonts w:cs="Times New Roman"/>
        </w:rPr>
        <w:t>）</w:t>
      </w:r>
      <w:r w:rsidR="00F13103" w:rsidRPr="00462E06">
        <w:rPr>
          <w:rFonts w:cs="Times New Roman"/>
        </w:rPr>
        <w:t>关于左向特征的转移概率较低，但在该方向上的注视频次和时长较模式是</w:t>
      </w:r>
      <w:r w:rsidR="00F13103" w:rsidRPr="00462E06">
        <w:rPr>
          <w:rFonts w:cs="Times New Roman"/>
        </w:rPr>
        <w:t>1</w:t>
      </w:r>
      <w:r w:rsidR="00F13103" w:rsidRPr="00462E06">
        <w:rPr>
          <w:rFonts w:cs="Times New Roman"/>
        </w:rPr>
        <w:t>有大幅度提高，因此也可认为模式</w:t>
      </w:r>
      <w:r w:rsidR="00F13103" w:rsidRPr="00462E06">
        <w:rPr>
          <w:rFonts w:cs="Times New Roman"/>
        </w:rPr>
        <w:t>2</w:t>
      </w:r>
      <w:r w:rsidR="00F13103" w:rsidRPr="00462E06">
        <w:rPr>
          <w:rFonts w:cs="Times New Roman"/>
        </w:rPr>
        <w:t>对于左向的关注度也较高。同时</w:t>
      </w:r>
      <w:r w:rsidR="002D6B18" w:rsidRPr="00462E06">
        <w:rPr>
          <w:rFonts w:cs="Times New Roman"/>
        </w:rPr>
        <w:t>前方道路的</w:t>
      </w:r>
      <w:r w:rsidR="00F13103" w:rsidRPr="00462E06">
        <w:rPr>
          <w:rFonts w:cs="Times New Roman"/>
        </w:rPr>
        <w:t>注视频次</w:t>
      </w:r>
      <w:r w:rsidR="00BB0F93" w:rsidRPr="00462E06">
        <w:rPr>
          <w:rFonts w:cs="Times New Roman"/>
        </w:rPr>
        <w:t>数值非常突出</w:t>
      </w:r>
      <w:r w:rsidR="002D6B18" w:rsidRPr="00462E06">
        <w:rPr>
          <w:rFonts w:cs="Times New Roman"/>
        </w:rPr>
        <w:t>，</w:t>
      </w:r>
      <w:r w:rsidR="00BB0F93" w:rsidRPr="00462E06">
        <w:rPr>
          <w:rFonts w:cs="Times New Roman"/>
        </w:rPr>
        <w:t>可认为驾驶员对前向道路也保持相当的关注度，</w:t>
      </w:r>
      <w:r w:rsidR="002D6B18" w:rsidRPr="00462E06">
        <w:rPr>
          <w:rFonts w:cs="Times New Roman"/>
        </w:rPr>
        <w:lastRenderedPageBreak/>
        <w:t>因此将</w:t>
      </w:r>
      <w:r w:rsidR="00BB0F93" w:rsidRPr="00462E06">
        <w:rPr>
          <w:rFonts w:cs="Times New Roman"/>
        </w:rPr>
        <w:t>模式</w:t>
      </w:r>
      <w:r w:rsidR="00BB0F93" w:rsidRPr="00462E06">
        <w:rPr>
          <w:rFonts w:cs="Times New Roman"/>
        </w:rPr>
        <w:t>2</w:t>
      </w:r>
      <w:r w:rsidR="002D6B18" w:rsidRPr="00462E06">
        <w:rPr>
          <w:rFonts w:cs="Times New Roman"/>
        </w:rPr>
        <w:t>命名为模式</w:t>
      </w:r>
      <w:r w:rsidR="002D6B18" w:rsidRPr="00462E06">
        <w:rPr>
          <w:rFonts w:cs="Times New Roman"/>
        </w:rPr>
        <w:t>LS</w:t>
      </w:r>
      <w:r w:rsidR="002D6B18" w:rsidRPr="00462E06">
        <w:rPr>
          <w:rFonts w:cs="Times New Roman"/>
        </w:rPr>
        <w:t>。</w:t>
      </w:r>
    </w:p>
    <w:p w14:paraId="5266BBDE" w14:textId="77777777" w:rsidR="00B64DAA" w:rsidRPr="00462E06" w:rsidRDefault="00B64DAA" w:rsidP="008B1006">
      <w:pPr>
        <w:pStyle w:val="af1"/>
        <w:numPr>
          <w:ilvl w:val="0"/>
          <w:numId w:val="25"/>
        </w:numPr>
        <w:spacing w:before="0" w:after="326"/>
        <w:rPr>
          <w:rFonts w:cs="Times New Roman"/>
        </w:rPr>
      </w:pPr>
      <w:bookmarkStart w:id="83" w:name="_Ref512017968"/>
      <w:r w:rsidRPr="00462E06">
        <w:rPr>
          <w:rFonts w:cs="Times New Roman"/>
        </w:rPr>
        <w:t>绿灯左转</w:t>
      </w:r>
      <w:r w:rsidR="00F34130" w:rsidRPr="00462E06">
        <w:rPr>
          <w:rFonts w:cs="Times New Roman"/>
        </w:rPr>
        <w:t>时模式特征分布</w:t>
      </w:r>
      <w:bookmarkEnd w:id="83"/>
    </w:p>
    <w:p w14:paraId="4A420937" w14:textId="77777777" w:rsidR="006B34E2" w:rsidRPr="00462E06" w:rsidRDefault="009A41FD" w:rsidP="005934D9">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_Ref512030917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4-14</w:t>
      </w:r>
      <w:r w:rsidRPr="00462E06">
        <w:rPr>
          <w:rFonts w:cs="Times New Roman"/>
        </w:rPr>
        <w:fldChar w:fldCharType="end"/>
      </w:r>
      <w:r w:rsidRPr="00462E06">
        <w:rPr>
          <w:rFonts w:cs="Times New Roman"/>
        </w:rPr>
        <w:t>可</w:t>
      </w:r>
      <w:r w:rsidR="000B01F5" w:rsidRPr="00462E06">
        <w:rPr>
          <w:rFonts w:cs="Times New Roman"/>
        </w:rPr>
        <w:t>分析</w:t>
      </w:r>
      <w:r w:rsidR="003D0E7B" w:rsidRPr="00462E06">
        <w:rPr>
          <w:rFonts w:cs="Times New Roman"/>
        </w:rPr>
        <w:t>得</w:t>
      </w:r>
      <w:r w:rsidRPr="00462E06">
        <w:rPr>
          <w:rFonts w:cs="Times New Roman"/>
        </w:rPr>
        <w:t>，绿灯情况下，直行</w:t>
      </w:r>
      <w:r w:rsidR="003075DA" w:rsidRPr="00462E06">
        <w:rPr>
          <w:rFonts w:cs="Times New Roman"/>
        </w:rPr>
        <w:t>时</w:t>
      </w:r>
      <w:r w:rsidRPr="00462E06">
        <w:rPr>
          <w:rFonts w:cs="Times New Roman"/>
        </w:rPr>
        <w:t>有两种视觉搜索模式。模式</w:t>
      </w:r>
      <w:r w:rsidRPr="00462E06">
        <w:rPr>
          <w:rFonts w:cs="Times New Roman"/>
        </w:rPr>
        <w:t>1</w:t>
      </w:r>
      <w:r w:rsidRPr="00462E06">
        <w:rPr>
          <w:rFonts w:cs="Times New Roman"/>
        </w:rPr>
        <w:t>（即为图中的曲线</w:t>
      </w:r>
      <w:r w:rsidR="00605134" w:rsidRPr="00462E06">
        <w:rPr>
          <w:rFonts w:cs="Times New Roman"/>
        </w:rPr>
        <w:t>R</w:t>
      </w:r>
      <w:r w:rsidRPr="00462E06">
        <w:rPr>
          <w:rFonts w:cs="Times New Roman"/>
        </w:rPr>
        <w:t>）对于</w:t>
      </w:r>
      <w:r w:rsidR="000275D1" w:rsidRPr="00462E06">
        <w:rPr>
          <w:rFonts w:cs="Times New Roman"/>
        </w:rPr>
        <w:t>右前方道路的注视特征均比较突出，</w:t>
      </w:r>
      <w:r w:rsidR="00326877" w:rsidRPr="00462E06">
        <w:rPr>
          <w:rFonts w:cs="Times New Roman"/>
        </w:rPr>
        <w:t>对前向道路关注中等，</w:t>
      </w:r>
      <w:r w:rsidR="000275D1" w:rsidRPr="00462E06">
        <w:rPr>
          <w:rFonts w:cs="Times New Roman"/>
        </w:rPr>
        <w:t>对左侧道路区域关注度非常低</w:t>
      </w:r>
      <w:r w:rsidRPr="00462E06">
        <w:rPr>
          <w:rFonts w:cs="Times New Roman"/>
        </w:rPr>
        <w:t>，可认为该模式</w:t>
      </w:r>
      <w:r w:rsidR="00326877" w:rsidRPr="00462E06">
        <w:rPr>
          <w:rFonts w:cs="Times New Roman"/>
        </w:rPr>
        <w:t>下驾驶员将注意力大多集中在</w:t>
      </w:r>
      <w:r w:rsidR="00E35A16" w:rsidRPr="00462E06">
        <w:rPr>
          <w:rFonts w:cs="Times New Roman"/>
        </w:rPr>
        <w:t>右向</w:t>
      </w:r>
      <w:r w:rsidRPr="00462E06">
        <w:rPr>
          <w:rFonts w:cs="Times New Roman"/>
        </w:rPr>
        <w:t>，因此将其命名为模式</w:t>
      </w:r>
      <w:r w:rsidR="00537765" w:rsidRPr="00462E06">
        <w:rPr>
          <w:rFonts w:cs="Times New Roman"/>
        </w:rPr>
        <w:t>R</w:t>
      </w:r>
      <w:r w:rsidRPr="00462E06">
        <w:rPr>
          <w:rFonts w:cs="Times New Roman"/>
        </w:rPr>
        <w:t>。</w:t>
      </w:r>
    </w:p>
    <w:p w14:paraId="62686D74" w14:textId="77777777" w:rsidR="009A41FD" w:rsidRPr="00462E06" w:rsidRDefault="00F775C8" w:rsidP="005934D9">
      <w:pPr>
        <w:ind w:firstLine="480"/>
        <w:rPr>
          <w:rFonts w:cs="Times New Roman"/>
        </w:rPr>
      </w:pPr>
      <w:r w:rsidRPr="00462E06">
        <w:rPr>
          <w:rFonts w:cs="Times New Roman"/>
          <w:noProof/>
        </w:rPr>
        <w:drawing>
          <wp:anchor distT="0" distB="0" distL="114300" distR="114300" simplePos="0" relativeHeight="251504640" behindDoc="0" locked="0" layoutInCell="1" allowOverlap="1" wp14:anchorId="69EB67C4" wp14:editId="7AB2F45F">
            <wp:simplePos x="0" y="0"/>
            <wp:positionH relativeFrom="column">
              <wp:posOffset>1259840</wp:posOffset>
            </wp:positionH>
            <wp:positionV relativeFrom="paragraph">
              <wp:posOffset>606101</wp:posOffset>
            </wp:positionV>
            <wp:extent cx="3240000" cy="2430000"/>
            <wp:effectExtent l="0" t="0" r="0" b="8890"/>
            <wp:wrapTopAndBottom/>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r w:rsidR="00605134" w:rsidRPr="00462E06">
        <w:rPr>
          <w:rFonts w:cs="Times New Roman"/>
        </w:rPr>
        <w:t>模式</w:t>
      </w:r>
      <w:r w:rsidR="00605134" w:rsidRPr="00462E06">
        <w:rPr>
          <w:rFonts w:cs="Times New Roman"/>
        </w:rPr>
        <w:t>2</w:t>
      </w:r>
      <w:r w:rsidR="00605134" w:rsidRPr="00462E06">
        <w:rPr>
          <w:rFonts w:cs="Times New Roman"/>
        </w:rPr>
        <w:t>（即为图中的曲线</w:t>
      </w:r>
      <w:r w:rsidR="00605134" w:rsidRPr="00462E06">
        <w:rPr>
          <w:rFonts w:cs="Times New Roman"/>
        </w:rPr>
        <w:t>LS</w:t>
      </w:r>
      <w:r w:rsidR="00605134" w:rsidRPr="00462E06">
        <w:rPr>
          <w:rFonts w:cs="Times New Roman"/>
        </w:rPr>
        <w:t>）</w:t>
      </w:r>
      <w:r w:rsidR="006B34E2" w:rsidRPr="00462E06">
        <w:rPr>
          <w:rFonts w:cs="Times New Roman"/>
        </w:rPr>
        <w:t>不仅</w:t>
      </w:r>
      <w:r w:rsidR="00605134" w:rsidRPr="00462E06">
        <w:rPr>
          <w:rFonts w:cs="Times New Roman"/>
        </w:rPr>
        <w:t>前方</w:t>
      </w:r>
      <w:r w:rsidR="006B34E2" w:rsidRPr="00462E06">
        <w:rPr>
          <w:rFonts w:cs="Times New Roman"/>
        </w:rPr>
        <w:t>道路关注度较高，同时也关注左侧道路</w:t>
      </w:r>
      <w:r w:rsidR="00605134" w:rsidRPr="00462E06">
        <w:rPr>
          <w:rFonts w:cs="Times New Roman"/>
        </w:rPr>
        <w:t>，</w:t>
      </w:r>
      <w:r w:rsidR="006B34E2" w:rsidRPr="00462E06">
        <w:rPr>
          <w:rFonts w:cs="Times New Roman"/>
        </w:rPr>
        <w:t>因此</w:t>
      </w:r>
      <w:r w:rsidR="00605134" w:rsidRPr="00462E06">
        <w:rPr>
          <w:rFonts w:cs="Times New Roman"/>
        </w:rPr>
        <w:t>可认为该模式较倾向于关注前向和</w:t>
      </w:r>
      <w:r w:rsidR="005E2F2E" w:rsidRPr="00462E06">
        <w:rPr>
          <w:rFonts w:cs="Times New Roman"/>
        </w:rPr>
        <w:t>左</w:t>
      </w:r>
      <w:r w:rsidR="00605134" w:rsidRPr="00462E06">
        <w:rPr>
          <w:rFonts w:cs="Times New Roman"/>
        </w:rPr>
        <w:t>向，将其命名为模式</w:t>
      </w:r>
      <w:r w:rsidR="00D20A84" w:rsidRPr="00462E06">
        <w:rPr>
          <w:rFonts w:cs="Times New Roman"/>
        </w:rPr>
        <w:t>LS</w:t>
      </w:r>
      <w:r w:rsidR="00605134" w:rsidRPr="00462E06">
        <w:rPr>
          <w:rFonts w:cs="Times New Roman"/>
        </w:rPr>
        <w:t>。</w:t>
      </w:r>
    </w:p>
    <w:p w14:paraId="5B3BD940" w14:textId="77777777" w:rsidR="00F34130" w:rsidRPr="00462E06" w:rsidRDefault="00F34130" w:rsidP="008B1006">
      <w:pPr>
        <w:pStyle w:val="af1"/>
        <w:numPr>
          <w:ilvl w:val="0"/>
          <w:numId w:val="25"/>
        </w:numPr>
        <w:spacing w:before="0" w:after="326"/>
        <w:rPr>
          <w:rFonts w:cs="Times New Roman"/>
        </w:rPr>
      </w:pPr>
      <w:bookmarkStart w:id="84" w:name="_Ref512030917"/>
      <w:r w:rsidRPr="00462E06">
        <w:rPr>
          <w:rFonts w:cs="Times New Roman"/>
        </w:rPr>
        <w:t>绿灯直行时模式特征分布</w:t>
      </w:r>
      <w:bookmarkEnd w:id="84"/>
    </w:p>
    <w:p w14:paraId="220A4B7C" w14:textId="77777777" w:rsidR="00876A17" w:rsidRPr="00462E06" w:rsidRDefault="003075DA" w:rsidP="00876A17">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_Ref512031335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4-15</w:t>
      </w:r>
      <w:r w:rsidRPr="00462E06">
        <w:rPr>
          <w:rFonts w:cs="Times New Roman"/>
        </w:rPr>
        <w:fldChar w:fldCharType="end"/>
      </w:r>
      <w:r w:rsidR="005934D9" w:rsidRPr="00462E06">
        <w:rPr>
          <w:rFonts w:cs="Times New Roman"/>
        </w:rPr>
        <w:t>可得</w:t>
      </w:r>
      <w:r w:rsidRPr="00462E06">
        <w:rPr>
          <w:rFonts w:cs="Times New Roman"/>
        </w:rPr>
        <w:t>，绿灯情况下，右转驾驶意图下有两种视觉搜索模式。模式</w:t>
      </w:r>
      <w:r w:rsidRPr="00462E06">
        <w:rPr>
          <w:rFonts w:cs="Times New Roman"/>
        </w:rPr>
        <w:t>1</w:t>
      </w:r>
      <w:r w:rsidRPr="00462E06">
        <w:rPr>
          <w:rFonts w:cs="Times New Roman"/>
        </w:rPr>
        <w:t>（即为图中的曲线</w:t>
      </w:r>
      <w:r w:rsidR="005539B0" w:rsidRPr="00462E06">
        <w:rPr>
          <w:rFonts w:cs="Times New Roman"/>
        </w:rPr>
        <w:t>L</w:t>
      </w:r>
      <w:r w:rsidR="000327CF" w:rsidRPr="00462E06">
        <w:rPr>
          <w:rFonts w:cs="Times New Roman"/>
        </w:rPr>
        <w:t>S</w:t>
      </w:r>
      <w:r w:rsidRPr="00462E06">
        <w:rPr>
          <w:rFonts w:cs="Times New Roman"/>
        </w:rPr>
        <w:t>）对于左视镜和前方道路的关注度较高，可认为该模式较倾向于关注前向和左向，因此将其命名为模式</w:t>
      </w:r>
      <w:r w:rsidR="005539B0" w:rsidRPr="00462E06">
        <w:rPr>
          <w:rFonts w:cs="Times New Roman"/>
        </w:rPr>
        <w:t>L</w:t>
      </w:r>
      <w:r w:rsidRPr="00462E06">
        <w:rPr>
          <w:rFonts w:cs="Times New Roman"/>
        </w:rPr>
        <w:t>S</w:t>
      </w:r>
      <w:r w:rsidRPr="00462E06">
        <w:rPr>
          <w:rFonts w:cs="Times New Roman"/>
        </w:rPr>
        <w:t>。</w:t>
      </w:r>
    </w:p>
    <w:p w14:paraId="7FFEA8B6" w14:textId="77777777" w:rsidR="003075DA" w:rsidRPr="00462E06" w:rsidRDefault="003075DA" w:rsidP="00FC5A16">
      <w:pPr>
        <w:ind w:firstLine="480"/>
        <w:rPr>
          <w:rFonts w:cs="Times New Roman"/>
        </w:rPr>
      </w:pPr>
      <w:r w:rsidRPr="00462E06">
        <w:rPr>
          <w:rFonts w:cs="Times New Roman"/>
        </w:rPr>
        <w:t>相比于模式</w:t>
      </w:r>
      <w:r w:rsidRPr="00462E06">
        <w:rPr>
          <w:rFonts w:cs="Times New Roman"/>
        </w:rPr>
        <w:t>1</w:t>
      </w:r>
      <w:r w:rsidRPr="00462E06">
        <w:rPr>
          <w:rFonts w:cs="Times New Roman"/>
        </w:rPr>
        <w:t>，模式</w:t>
      </w:r>
      <w:r w:rsidRPr="00462E06">
        <w:rPr>
          <w:rFonts w:cs="Times New Roman"/>
        </w:rPr>
        <w:t>2</w:t>
      </w:r>
      <w:r w:rsidRPr="00462E06">
        <w:rPr>
          <w:rFonts w:cs="Times New Roman"/>
        </w:rPr>
        <w:t>（即为图中的曲线</w:t>
      </w:r>
      <w:r w:rsidR="000327CF" w:rsidRPr="00462E06">
        <w:rPr>
          <w:rFonts w:cs="Times New Roman"/>
        </w:rPr>
        <w:t>R</w:t>
      </w:r>
      <w:r w:rsidRPr="00462E06">
        <w:rPr>
          <w:rFonts w:cs="Times New Roman"/>
        </w:rPr>
        <w:t>）对于</w:t>
      </w:r>
      <w:r w:rsidR="000327CF" w:rsidRPr="00462E06">
        <w:rPr>
          <w:rFonts w:cs="Times New Roman"/>
        </w:rPr>
        <w:t>右前方道路</w:t>
      </w:r>
      <w:r w:rsidRPr="00462E06">
        <w:rPr>
          <w:rFonts w:cs="Times New Roman"/>
        </w:rPr>
        <w:t>的关注度</w:t>
      </w:r>
      <w:r w:rsidR="000327CF" w:rsidRPr="00462E06">
        <w:rPr>
          <w:rFonts w:cs="Times New Roman"/>
        </w:rPr>
        <w:t>更</w:t>
      </w:r>
      <w:r w:rsidRPr="00462E06">
        <w:rPr>
          <w:rFonts w:cs="Times New Roman"/>
        </w:rPr>
        <w:t>高，可认为该模式较倾向于关注</w:t>
      </w:r>
      <w:r w:rsidR="000327CF" w:rsidRPr="00462E06">
        <w:rPr>
          <w:rFonts w:cs="Times New Roman"/>
        </w:rPr>
        <w:t>右向</w:t>
      </w:r>
      <w:r w:rsidRPr="00462E06">
        <w:rPr>
          <w:rFonts w:cs="Times New Roman"/>
        </w:rPr>
        <w:t>，因此将其命名为模式</w:t>
      </w:r>
      <w:r w:rsidR="000327CF" w:rsidRPr="00462E06">
        <w:rPr>
          <w:rFonts w:cs="Times New Roman"/>
        </w:rPr>
        <w:t>R</w:t>
      </w:r>
      <w:r w:rsidRPr="00462E06">
        <w:rPr>
          <w:rFonts w:cs="Times New Roman"/>
        </w:rPr>
        <w:t>。</w:t>
      </w:r>
      <w:r w:rsidR="00892394" w:rsidRPr="00462E06">
        <w:rPr>
          <w:rFonts w:cs="Times New Roman"/>
          <w:noProof/>
        </w:rPr>
        <w:drawing>
          <wp:anchor distT="0" distB="0" distL="114300" distR="114300" simplePos="0" relativeHeight="251514880" behindDoc="0" locked="0" layoutInCell="1" allowOverlap="1" wp14:anchorId="117129D8" wp14:editId="3E55E50F">
            <wp:simplePos x="0" y="0"/>
            <wp:positionH relativeFrom="column">
              <wp:align>center</wp:align>
            </wp:positionH>
            <wp:positionV relativeFrom="paragraph">
              <wp:posOffset>587375</wp:posOffset>
            </wp:positionV>
            <wp:extent cx="3240000" cy="2430000"/>
            <wp:effectExtent l="0" t="0" r="0" b="8890"/>
            <wp:wrapTopAndBottom/>
            <wp:docPr id="4" name="图表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679B580F" w14:textId="77777777" w:rsidR="00892394" w:rsidRPr="00462E06" w:rsidRDefault="00F34130" w:rsidP="008B1006">
      <w:pPr>
        <w:pStyle w:val="af1"/>
        <w:numPr>
          <w:ilvl w:val="0"/>
          <w:numId w:val="25"/>
        </w:numPr>
        <w:spacing w:before="0" w:after="326"/>
        <w:rPr>
          <w:rFonts w:cs="Times New Roman"/>
        </w:rPr>
      </w:pPr>
      <w:bookmarkStart w:id="85" w:name="_Ref512031335"/>
      <w:r w:rsidRPr="00462E06">
        <w:rPr>
          <w:rFonts w:cs="Times New Roman"/>
        </w:rPr>
        <w:lastRenderedPageBreak/>
        <w:t>绿灯右转时模式特征分布</w:t>
      </w:r>
      <w:bookmarkEnd w:id="85"/>
    </w:p>
    <w:p w14:paraId="4D8E20B9" w14:textId="77777777" w:rsidR="00E837CB" w:rsidRPr="00462E06" w:rsidRDefault="000F326D" w:rsidP="00E837CB">
      <w:pPr>
        <w:ind w:firstLine="480"/>
        <w:rPr>
          <w:rFonts w:cs="Times New Roman"/>
        </w:rPr>
      </w:pPr>
      <w:r w:rsidRPr="00462E06">
        <w:rPr>
          <w:rFonts w:cs="Times New Roman"/>
        </w:rPr>
        <w:t>对比三种驾驶意图的视觉搜索模式之间的差别可分析得，每种驾驶意图下都存在侧重关注前方的模式，说明前方道路是驾驶员重点关注的区域。</w:t>
      </w:r>
      <w:r w:rsidR="00422E7C" w:rsidRPr="00462E06">
        <w:rPr>
          <w:rFonts w:cs="Times New Roman"/>
        </w:rPr>
        <w:t>左转时</w:t>
      </w:r>
      <w:r w:rsidR="005F17D1" w:rsidRPr="00462E06">
        <w:rPr>
          <w:rFonts w:cs="Times New Roman"/>
        </w:rPr>
        <w:t>，</w:t>
      </w:r>
      <w:r w:rsidR="00644A89" w:rsidRPr="00462E06">
        <w:rPr>
          <w:rFonts w:cs="Times New Roman"/>
        </w:rPr>
        <w:t>两种视觉搜索模式对左向的关注重点不同，模式</w:t>
      </w:r>
      <w:r w:rsidR="00644A89" w:rsidRPr="00462E06">
        <w:rPr>
          <w:rFonts w:cs="Times New Roman"/>
        </w:rPr>
        <w:t>L</w:t>
      </w:r>
      <w:r w:rsidR="00644A89" w:rsidRPr="00462E06">
        <w:rPr>
          <w:rFonts w:cs="Times New Roman"/>
        </w:rPr>
        <w:t>侧重关注左视镜即车辆后方，模式</w:t>
      </w:r>
      <w:r w:rsidR="00644A89" w:rsidRPr="00462E06">
        <w:rPr>
          <w:rFonts w:cs="Times New Roman"/>
        </w:rPr>
        <w:t>LS</w:t>
      </w:r>
      <w:r w:rsidR="00644A89" w:rsidRPr="00462E06">
        <w:rPr>
          <w:rFonts w:cs="Times New Roman"/>
        </w:rPr>
        <w:t>侧重关注左侧区域即车辆前方</w:t>
      </w:r>
      <w:r w:rsidR="00422E7C" w:rsidRPr="00462E06">
        <w:rPr>
          <w:rFonts w:cs="Times New Roman"/>
        </w:rPr>
        <w:t>；直行时</w:t>
      </w:r>
      <w:r w:rsidR="005A038B" w:rsidRPr="00462E06">
        <w:rPr>
          <w:rFonts w:cs="Times New Roman"/>
        </w:rPr>
        <w:t>存在一种模式对左侧道路的关注度非常低</w:t>
      </w:r>
      <w:r w:rsidR="00422E7C" w:rsidRPr="00462E06">
        <w:rPr>
          <w:rFonts w:cs="Times New Roman"/>
        </w:rPr>
        <w:t>；右转时</w:t>
      </w:r>
      <w:r w:rsidR="003B7D82" w:rsidRPr="00462E06">
        <w:rPr>
          <w:rFonts w:cs="Times New Roman"/>
        </w:rPr>
        <w:t>两种视觉搜索模式对左侧道路的关注度均较低</w:t>
      </w:r>
      <w:r w:rsidR="00422E7C" w:rsidRPr="00462E06">
        <w:rPr>
          <w:rFonts w:cs="Times New Roman"/>
        </w:rPr>
        <w:t>。</w:t>
      </w:r>
    </w:p>
    <w:p w14:paraId="608A3AE9" w14:textId="77777777" w:rsidR="00B55DC1" w:rsidRPr="00462E06" w:rsidRDefault="00B55DC1" w:rsidP="00B55DC1">
      <w:pPr>
        <w:pStyle w:val="2"/>
        <w:spacing w:before="163"/>
      </w:pPr>
      <w:bookmarkStart w:id="86" w:name="_Toc512758352"/>
      <w:r w:rsidRPr="00462E06">
        <w:t>红灯模式特征</w:t>
      </w:r>
      <w:bookmarkEnd w:id="86"/>
    </w:p>
    <w:p w14:paraId="3202F774" w14:textId="77777777" w:rsidR="000165E7" w:rsidRPr="00462E06" w:rsidRDefault="000165E7" w:rsidP="007C74B3">
      <w:pPr>
        <w:ind w:firstLine="480"/>
        <w:rPr>
          <w:rFonts w:cs="Times New Roman"/>
        </w:rPr>
      </w:pPr>
      <w:r w:rsidRPr="00462E06">
        <w:rPr>
          <w:rFonts w:cs="Times New Roman"/>
        </w:rPr>
        <w:t>与绿灯时类似，将特征选择后的特征分别编号，并按其方位划分为左向、前向、右向三类。其中特征</w:t>
      </w:r>
      <w:r w:rsidRPr="00462E06">
        <w:rPr>
          <w:rFonts w:cs="Times New Roman"/>
        </w:rPr>
        <w:t>“</w:t>
      </w:r>
      <w:r w:rsidRPr="00462E06">
        <w:rPr>
          <w:rFonts w:cs="Times New Roman"/>
        </w:rPr>
        <w:t>其他区域的注视频次</w:t>
      </w:r>
      <w:r w:rsidRPr="00462E06">
        <w:rPr>
          <w:rFonts w:cs="Times New Roman"/>
        </w:rPr>
        <w:t>”</w:t>
      </w:r>
      <w:r w:rsidRPr="00462E06">
        <w:rPr>
          <w:rFonts w:cs="Times New Roman"/>
        </w:rPr>
        <w:t>与</w:t>
      </w:r>
      <w:r w:rsidRPr="00462E06">
        <w:rPr>
          <w:rFonts w:cs="Times New Roman"/>
        </w:rPr>
        <w:t>“</w:t>
      </w:r>
      <w:r w:rsidRPr="00462E06">
        <w:rPr>
          <w:rFonts w:cs="Times New Roman"/>
        </w:rPr>
        <w:t>信号灯的注视频次</w:t>
      </w:r>
      <w:r w:rsidRPr="00462E06">
        <w:rPr>
          <w:rFonts w:cs="Times New Roman"/>
        </w:rPr>
        <w:t>”</w:t>
      </w:r>
      <w:r w:rsidRPr="00462E06">
        <w:rPr>
          <w:rFonts w:cs="Times New Roman"/>
        </w:rPr>
        <w:t>按照</w:t>
      </w:r>
      <w:r w:rsidR="00612787" w:rsidRPr="00462E06">
        <w:rPr>
          <w:rFonts w:cs="Times New Roman"/>
        </w:rPr>
        <w:fldChar w:fldCharType="begin"/>
      </w:r>
      <w:r w:rsidR="00612787" w:rsidRPr="00462E06">
        <w:rPr>
          <w:rFonts w:cs="Times New Roman"/>
        </w:rPr>
        <w:instrText xml:space="preserve"> REF _Ref512029925 \n \h </w:instrText>
      </w:r>
      <w:r w:rsidR="00A91B92" w:rsidRPr="00462E06">
        <w:rPr>
          <w:rFonts w:cs="Times New Roman"/>
        </w:rPr>
        <w:instrText xml:space="preserve"> \* MERGEFORMAT </w:instrText>
      </w:r>
      <w:r w:rsidR="00612787" w:rsidRPr="00462E06">
        <w:rPr>
          <w:rFonts w:cs="Times New Roman"/>
        </w:rPr>
      </w:r>
      <w:r w:rsidR="00612787" w:rsidRPr="00462E06">
        <w:rPr>
          <w:rFonts w:cs="Times New Roman"/>
        </w:rPr>
        <w:fldChar w:fldCharType="separate"/>
      </w:r>
      <w:r w:rsidR="00AC64B7" w:rsidRPr="00462E06">
        <w:rPr>
          <w:rFonts w:cs="Times New Roman"/>
        </w:rPr>
        <w:t>图</w:t>
      </w:r>
      <w:r w:rsidR="00AC64B7" w:rsidRPr="00462E06">
        <w:rPr>
          <w:rFonts w:cs="Times New Roman"/>
        </w:rPr>
        <w:t>2-2</w:t>
      </w:r>
      <w:r w:rsidR="00612787" w:rsidRPr="00462E06">
        <w:rPr>
          <w:rFonts w:cs="Times New Roman"/>
        </w:rPr>
        <w:fldChar w:fldCharType="end"/>
      </w:r>
      <w:r w:rsidR="00612787" w:rsidRPr="00462E06">
        <w:rPr>
          <w:rFonts w:cs="Times New Roman"/>
        </w:rPr>
        <w:t>位置，将其归为</w:t>
      </w:r>
      <w:r w:rsidR="00375EF8" w:rsidRPr="00462E06">
        <w:rPr>
          <w:rFonts w:cs="Times New Roman"/>
        </w:rPr>
        <w:t>与前向相关。</w:t>
      </w:r>
    </w:p>
    <w:p w14:paraId="36DBEBD1" w14:textId="77777777" w:rsidR="00821B5B" w:rsidRPr="00462E06" w:rsidRDefault="00821B5B" w:rsidP="00821B5B">
      <w:pPr>
        <w:ind w:firstLine="480"/>
        <w:rPr>
          <w:rFonts w:cs="Times New Roman"/>
        </w:rPr>
      </w:pPr>
      <w:r w:rsidRPr="00462E06">
        <w:rPr>
          <w:rFonts w:cs="Times New Roman"/>
        </w:rPr>
        <w:t>与左向相关的特征：</w:t>
      </w:r>
      <w:r w:rsidRPr="00462E06">
        <w:rPr>
          <w:rFonts w:cs="Times New Roman"/>
        </w:rPr>
        <w:t>1</w:t>
      </w:r>
      <w:r w:rsidRPr="00462E06">
        <w:rPr>
          <w:rFonts w:cs="Times New Roman"/>
        </w:rPr>
        <w:t>左侧的注视频次、</w:t>
      </w:r>
      <w:r w:rsidRPr="00462E06">
        <w:rPr>
          <w:rFonts w:cs="Times New Roman"/>
        </w:rPr>
        <w:t>2</w:t>
      </w:r>
      <w:r w:rsidRPr="00462E06">
        <w:rPr>
          <w:rFonts w:cs="Times New Roman"/>
        </w:rPr>
        <w:t>左侧道路区域的注视时长、</w:t>
      </w:r>
      <w:r w:rsidRPr="00462E06">
        <w:rPr>
          <w:rFonts w:cs="Times New Roman"/>
        </w:rPr>
        <w:t>3</w:t>
      </w:r>
      <w:r w:rsidRPr="00462E06">
        <w:rPr>
          <w:rFonts w:cs="Times New Roman"/>
        </w:rPr>
        <w:t>前方道路到左视镜的转移概率、</w:t>
      </w:r>
      <w:r w:rsidRPr="00462E06">
        <w:rPr>
          <w:rFonts w:cs="Times New Roman"/>
        </w:rPr>
        <w:t>4</w:t>
      </w:r>
      <w:r w:rsidRPr="00462E06">
        <w:rPr>
          <w:rFonts w:cs="Times New Roman"/>
        </w:rPr>
        <w:t>前方道路到左侧的转移概率</w:t>
      </w:r>
      <w:r w:rsidR="0087181F" w:rsidRPr="00462E06">
        <w:rPr>
          <w:rFonts w:cs="Times New Roman"/>
        </w:rPr>
        <w:t>。</w:t>
      </w:r>
    </w:p>
    <w:p w14:paraId="2DF28020" w14:textId="77777777" w:rsidR="00E83AE7" w:rsidRPr="00462E06" w:rsidRDefault="00821B5B" w:rsidP="00821B5B">
      <w:pPr>
        <w:ind w:firstLine="480"/>
        <w:rPr>
          <w:rFonts w:cs="Times New Roman"/>
        </w:rPr>
      </w:pPr>
      <w:r w:rsidRPr="00462E06">
        <w:rPr>
          <w:rFonts w:cs="Times New Roman"/>
        </w:rPr>
        <w:t>与前向相关的特征：</w:t>
      </w:r>
      <w:r w:rsidRPr="00462E06">
        <w:rPr>
          <w:rFonts w:cs="Times New Roman"/>
        </w:rPr>
        <w:t>5</w:t>
      </w:r>
      <w:r w:rsidRPr="00462E06">
        <w:rPr>
          <w:rFonts w:cs="Times New Roman"/>
        </w:rPr>
        <w:t>前方道路的注视频次、</w:t>
      </w:r>
      <w:r w:rsidRPr="00462E06">
        <w:rPr>
          <w:rFonts w:cs="Times New Roman"/>
        </w:rPr>
        <w:t>6</w:t>
      </w:r>
      <w:r w:rsidRPr="00462E06">
        <w:rPr>
          <w:rFonts w:cs="Times New Roman"/>
        </w:rPr>
        <w:t>其他区域的注视频次、</w:t>
      </w:r>
      <w:r w:rsidRPr="00462E06">
        <w:rPr>
          <w:rFonts w:cs="Times New Roman"/>
        </w:rPr>
        <w:t>7</w:t>
      </w:r>
      <w:r w:rsidRPr="00462E06">
        <w:rPr>
          <w:rFonts w:cs="Times New Roman"/>
        </w:rPr>
        <w:t>信号灯的注视频次</w:t>
      </w:r>
      <w:r w:rsidR="0087181F" w:rsidRPr="00462E06">
        <w:rPr>
          <w:rFonts w:cs="Times New Roman"/>
        </w:rPr>
        <w:t>。</w:t>
      </w:r>
    </w:p>
    <w:p w14:paraId="4B2A253D" w14:textId="77777777" w:rsidR="0000454B" w:rsidRPr="00462E06" w:rsidRDefault="00E83AE7" w:rsidP="0000454B">
      <w:pPr>
        <w:ind w:firstLine="480"/>
        <w:rPr>
          <w:rFonts w:cs="Times New Roman"/>
        </w:rPr>
      </w:pPr>
      <w:r w:rsidRPr="00462E06">
        <w:rPr>
          <w:rFonts w:cs="Times New Roman"/>
        </w:rPr>
        <w:t>与</w:t>
      </w:r>
      <w:r w:rsidR="00B845F9" w:rsidRPr="00462E06">
        <w:rPr>
          <w:rFonts w:cs="Times New Roman"/>
        </w:rPr>
        <w:t>右向</w:t>
      </w:r>
      <w:r w:rsidRPr="00462E06">
        <w:rPr>
          <w:rFonts w:cs="Times New Roman"/>
        </w:rPr>
        <w:t>相关的特征：</w:t>
      </w:r>
      <w:r w:rsidR="00821B5B" w:rsidRPr="00462E06">
        <w:rPr>
          <w:rFonts w:cs="Times New Roman"/>
        </w:rPr>
        <w:t>8</w:t>
      </w:r>
      <w:r w:rsidR="00821B5B" w:rsidRPr="00462E06">
        <w:rPr>
          <w:rFonts w:cs="Times New Roman"/>
        </w:rPr>
        <w:t>前方道路到右前方道路的转移概率、</w:t>
      </w:r>
      <w:r w:rsidR="00821B5B" w:rsidRPr="00462E06">
        <w:rPr>
          <w:rFonts w:cs="Times New Roman"/>
        </w:rPr>
        <w:t>9</w:t>
      </w:r>
      <w:r w:rsidR="00821B5B" w:rsidRPr="00462E06">
        <w:rPr>
          <w:rFonts w:cs="Times New Roman"/>
        </w:rPr>
        <w:t>右前方道路的注视频次、</w:t>
      </w:r>
      <w:r w:rsidR="00821B5B" w:rsidRPr="00462E06">
        <w:rPr>
          <w:rFonts w:cs="Times New Roman"/>
        </w:rPr>
        <w:t>10</w:t>
      </w:r>
      <w:r w:rsidR="00821B5B" w:rsidRPr="00462E06">
        <w:rPr>
          <w:rFonts w:cs="Times New Roman"/>
        </w:rPr>
        <w:t>右视镜的注视时长</w:t>
      </w:r>
      <w:r w:rsidR="00BD133D" w:rsidRPr="00462E06">
        <w:rPr>
          <w:rFonts w:cs="Times New Roman"/>
        </w:rPr>
        <w:t>。</w:t>
      </w:r>
    </w:p>
    <w:p w14:paraId="2AE3784B" w14:textId="77777777" w:rsidR="00B95743" w:rsidRPr="00462E06" w:rsidRDefault="003B1920" w:rsidP="0000454B">
      <w:pPr>
        <w:ind w:firstLine="480"/>
        <w:rPr>
          <w:rFonts w:cs="Times New Roman"/>
        </w:rPr>
      </w:pPr>
      <w:r w:rsidRPr="00462E06">
        <w:rPr>
          <w:rFonts w:cs="Times New Roman"/>
        </w:rPr>
        <w:t>由</w:t>
      </w:r>
      <w:r w:rsidR="0000454B" w:rsidRPr="00462E06">
        <w:rPr>
          <w:rFonts w:cs="Times New Roman"/>
        </w:rPr>
        <w:fldChar w:fldCharType="begin"/>
      </w:r>
      <w:r w:rsidR="0000454B" w:rsidRPr="00462E06">
        <w:rPr>
          <w:rFonts w:cs="Times New Roman"/>
        </w:rPr>
        <w:instrText xml:space="preserve"> REF _Ref512032018 \n \h </w:instrText>
      </w:r>
      <w:r w:rsidR="00A91B92" w:rsidRPr="00462E06">
        <w:rPr>
          <w:rFonts w:cs="Times New Roman"/>
        </w:rPr>
        <w:instrText xml:space="preserve"> \* MERGEFORMAT </w:instrText>
      </w:r>
      <w:r w:rsidR="0000454B" w:rsidRPr="00462E06">
        <w:rPr>
          <w:rFonts w:cs="Times New Roman"/>
        </w:rPr>
      </w:r>
      <w:r w:rsidR="0000454B" w:rsidRPr="00462E06">
        <w:rPr>
          <w:rFonts w:cs="Times New Roman"/>
        </w:rPr>
        <w:fldChar w:fldCharType="separate"/>
      </w:r>
      <w:r w:rsidR="00AC64B7" w:rsidRPr="00462E06">
        <w:rPr>
          <w:rFonts w:cs="Times New Roman"/>
        </w:rPr>
        <w:t>图</w:t>
      </w:r>
      <w:r w:rsidR="00AC64B7" w:rsidRPr="00462E06">
        <w:rPr>
          <w:rFonts w:cs="Times New Roman"/>
        </w:rPr>
        <w:t>4-16</w:t>
      </w:r>
      <w:r w:rsidR="0000454B" w:rsidRPr="00462E06">
        <w:rPr>
          <w:rFonts w:cs="Times New Roman"/>
        </w:rPr>
        <w:fldChar w:fldCharType="end"/>
      </w:r>
      <w:r w:rsidR="0000454B" w:rsidRPr="00462E06">
        <w:rPr>
          <w:rFonts w:cs="Times New Roman"/>
        </w:rPr>
        <w:t>可得，</w:t>
      </w:r>
      <w:r w:rsidR="006671E5" w:rsidRPr="00462E06">
        <w:rPr>
          <w:rFonts w:cs="Times New Roman"/>
        </w:rPr>
        <w:t>红</w:t>
      </w:r>
      <w:r w:rsidR="0000454B" w:rsidRPr="00462E06">
        <w:rPr>
          <w:rFonts w:cs="Times New Roman"/>
        </w:rPr>
        <w:t>灯情况下，左转驾驶意图下有两种视觉搜索模式。模式</w:t>
      </w:r>
      <w:r w:rsidR="0000454B" w:rsidRPr="00462E06">
        <w:rPr>
          <w:rFonts w:cs="Times New Roman"/>
        </w:rPr>
        <w:t>1</w:t>
      </w:r>
      <w:r w:rsidR="0000454B" w:rsidRPr="00462E06">
        <w:rPr>
          <w:rFonts w:cs="Times New Roman"/>
        </w:rPr>
        <w:t>（即为图中的曲线</w:t>
      </w:r>
      <w:r w:rsidR="008D3A6C" w:rsidRPr="00462E06">
        <w:rPr>
          <w:rFonts w:cs="Times New Roman"/>
        </w:rPr>
        <w:t>X</w:t>
      </w:r>
      <w:r w:rsidR="0000454B" w:rsidRPr="00462E06">
        <w:rPr>
          <w:rFonts w:cs="Times New Roman"/>
        </w:rPr>
        <w:t>）</w:t>
      </w:r>
      <w:r w:rsidR="00177F4B" w:rsidRPr="00462E06">
        <w:rPr>
          <w:rFonts w:cs="Times New Roman"/>
        </w:rPr>
        <w:t>的特点</w:t>
      </w:r>
      <w:r w:rsidR="008D3A6C" w:rsidRPr="00462E06">
        <w:rPr>
          <w:rFonts w:cs="Times New Roman"/>
        </w:rPr>
        <w:t>为信号灯的注视频次和前方道路到左侧的转移概率较高，但由于前方道路的注视频次处于中等水平，再加上左侧的频次和时长较低，所以可认为驾驶员对左向关注度低</w:t>
      </w:r>
      <w:r w:rsidR="0000454B" w:rsidRPr="00462E06">
        <w:rPr>
          <w:rFonts w:cs="Times New Roman"/>
        </w:rPr>
        <w:t>，</w:t>
      </w:r>
      <w:r w:rsidRPr="00462E06">
        <w:rPr>
          <w:rFonts w:cs="Times New Roman"/>
        </w:rPr>
        <w:t>故分析得</w:t>
      </w:r>
      <w:r w:rsidR="0000454B" w:rsidRPr="00462E06">
        <w:rPr>
          <w:rFonts w:cs="Times New Roman"/>
        </w:rPr>
        <w:t>该模式</w:t>
      </w:r>
      <w:r w:rsidR="005F5E9E" w:rsidRPr="00462E06">
        <w:rPr>
          <w:rFonts w:cs="Times New Roman"/>
        </w:rPr>
        <w:t>对于信号灯关注</w:t>
      </w:r>
      <w:r w:rsidR="001E78DA" w:rsidRPr="00462E06">
        <w:rPr>
          <w:rFonts w:cs="Times New Roman"/>
        </w:rPr>
        <w:t>较高</w:t>
      </w:r>
      <w:r w:rsidR="0000454B" w:rsidRPr="00462E06">
        <w:rPr>
          <w:rFonts w:cs="Times New Roman"/>
        </w:rPr>
        <w:t>，因此将其命名为模式</w:t>
      </w:r>
      <w:r w:rsidR="008D3A6C" w:rsidRPr="00462E06">
        <w:rPr>
          <w:rFonts w:cs="Times New Roman"/>
        </w:rPr>
        <w:t>X</w:t>
      </w:r>
      <w:r w:rsidR="0000454B" w:rsidRPr="00462E06">
        <w:rPr>
          <w:rFonts w:cs="Times New Roman"/>
        </w:rPr>
        <w:t>。</w:t>
      </w:r>
    </w:p>
    <w:p w14:paraId="738A94A2" w14:textId="77777777" w:rsidR="006B1994" w:rsidRPr="00462E06" w:rsidRDefault="00EA3471" w:rsidP="00EA3471">
      <w:pPr>
        <w:ind w:firstLine="480"/>
        <w:rPr>
          <w:rFonts w:cs="Times New Roman"/>
        </w:rPr>
      </w:pPr>
      <w:r w:rsidRPr="00462E06">
        <w:rPr>
          <w:rFonts w:cs="Times New Roman"/>
          <w:noProof/>
        </w:rPr>
        <w:drawing>
          <wp:anchor distT="0" distB="0" distL="114300" distR="114300" simplePos="0" relativeHeight="251508736" behindDoc="0" locked="0" layoutInCell="1" allowOverlap="0" wp14:anchorId="00FD7F07" wp14:editId="004156BB">
            <wp:simplePos x="0" y="0"/>
            <wp:positionH relativeFrom="column">
              <wp:posOffset>1251889</wp:posOffset>
            </wp:positionH>
            <wp:positionV relativeFrom="paragraph">
              <wp:posOffset>612306</wp:posOffset>
            </wp:positionV>
            <wp:extent cx="3240000" cy="2430000"/>
            <wp:effectExtent l="0" t="0" r="0" b="8890"/>
            <wp:wrapTopAndBottom/>
            <wp:docPr id="50" name="图表 50">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0000454B" w:rsidRPr="00462E06">
        <w:rPr>
          <w:rFonts w:cs="Times New Roman"/>
        </w:rPr>
        <w:t>模式</w:t>
      </w:r>
      <w:r w:rsidR="0000454B" w:rsidRPr="00462E06">
        <w:rPr>
          <w:rFonts w:cs="Times New Roman"/>
        </w:rPr>
        <w:t>2</w:t>
      </w:r>
      <w:r w:rsidR="0000454B" w:rsidRPr="00462E06">
        <w:rPr>
          <w:rFonts w:cs="Times New Roman"/>
        </w:rPr>
        <w:t>（即为图中的曲线</w:t>
      </w:r>
      <w:r w:rsidR="0000454B" w:rsidRPr="00462E06">
        <w:rPr>
          <w:rFonts w:cs="Times New Roman"/>
        </w:rPr>
        <w:t>L</w:t>
      </w:r>
      <w:r w:rsidR="0000454B" w:rsidRPr="00462E06">
        <w:rPr>
          <w:rFonts w:cs="Times New Roman"/>
        </w:rPr>
        <w:t>）</w:t>
      </w:r>
      <w:r w:rsidR="00BD45A9" w:rsidRPr="00462E06">
        <w:rPr>
          <w:rFonts w:cs="Times New Roman"/>
        </w:rPr>
        <w:t>对于左侧道路的关注度非常突出</w:t>
      </w:r>
      <w:r w:rsidR="0000454B" w:rsidRPr="00462E06">
        <w:rPr>
          <w:rFonts w:cs="Times New Roman"/>
        </w:rPr>
        <w:t>，因此将其命名为模式</w:t>
      </w:r>
      <w:r w:rsidR="0000454B" w:rsidRPr="00462E06">
        <w:rPr>
          <w:rFonts w:cs="Times New Roman"/>
        </w:rPr>
        <w:t>L</w:t>
      </w:r>
      <w:r w:rsidR="0000454B" w:rsidRPr="00462E06">
        <w:rPr>
          <w:rFonts w:cs="Times New Roman"/>
        </w:rPr>
        <w:t>。</w:t>
      </w:r>
    </w:p>
    <w:p w14:paraId="2674FE51" w14:textId="77777777" w:rsidR="00A15096" w:rsidRPr="00462E06" w:rsidRDefault="004C162E" w:rsidP="008B1006">
      <w:pPr>
        <w:pStyle w:val="af1"/>
        <w:numPr>
          <w:ilvl w:val="0"/>
          <w:numId w:val="25"/>
        </w:numPr>
        <w:spacing w:before="0" w:after="326"/>
        <w:rPr>
          <w:rFonts w:cs="Times New Roman"/>
        </w:rPr>
      </w:pPr>
      <w:bookmarkStart w:id="87" w:name="_Ref512032018"/>
      <w:r w:rsidRPr="00462E06">
        <w:rPr>
          <w:rFonts w:cs="Times New Roman"/>
        </w:rPr>
        <w:lastRenderedPageBreak/>
        <w:t>红灯左转时模式特征分布</w:t>
      </w:r>
      <w:bookmarkEnd w:id="87"/>
    </w:p>
    <w:p w14:paraId="714D3FD1" w14:textId="77777777" w:rsidR="00A15096" w:rsidRPr="00462E06" w:rsidRDefault="00A15096" w:rsidP="00C97123">
      <w:pPr>
        <w:ind w:firstLine="480"/>
        <w:rPr>
          <w:rFonts w:cs="Times New Roman"/>
        </w:rPr>
      </w:pPr>
      <w:r w:rsidRPr="00462E06">
        <w:rPr>
          <w:rFonts w:cs="Times New Roman"/>
        </w:rPr>
        <w:t>由</w:t>
      </w:r>
      <w:r w:rsidRPr="00462E06">
        <w:rPr>
          <w:rFonts w:cs="Times New Roman"/>
        </w:rPr>
        <w:fldChar w:fldCharType="begin"/>
      </w:r>
      <w:r w:rsidRPr="00462E06">
        <w:rPr>
          <w:rFonts w:cs="Times New Roman"/>
        </w:rPr>
        <w:instrText xml:space="preserve"> REF _Ref512034823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4-17</w:t>
      </w:r>
      <w:r w:rsidRPr="00462E06">
        <w:rPr>
          <w:rFonts w:cs="Times New Roman"/>
        </w:rPr>
        <w:fldChar w:fldCharType="end"/>
      </w:r>
      <w:r w:rsidRPr="00462E06">
        <w:rPr>
          <w:rFonts w:cs="Times New Roman"/>
        </w:rPr>
        <w:t>可分析</w:t>
      </w:r>
      <w:r w:rsidR="00247377" w:rsidRPr="00462E06">
        <w:rPr>
          <w:rFonts w:cs="Times New Roman"/>
        </w:rPr>
        <w:t>得</w:t>
      </w:r>
      <w:r w:rsidRPr="00462E06">
        <w:rPr>
          <w:rFonts w:cs="Times New Roman"/>
        </w:rPr>
        <w:t>，</w:t>
      </w:r>
      <w:r w:rsidR="00C97123" w:rsidRPr="00462E06">
        <w:rPr>
          <w:rFonts w:cs="Times New Roman"/>
        </w:rPr>
        <w:t>红</w:t>
      </w:r>
      <w:r w:rsidRPr="00462E06">
        <w:rPr>
          <w:rFonts w:cs="Times New Roman"/>
        </w:rPr>
        <w:t>灯情况下，直行时有两种视觉搜索模式。模式</w:t>
      </w:r>
      <w:r w:rsidRPr="00462E06">
        <w:rPr>
          <w:rFonts w:cs="Times New Roman"/>
        </w:rPr>
        <w:t>1</w:t>
      </w:r>
      <w:r w:rsidRPr="00462E06">
        <w:rPr>
          <w:rFonts w:cs="Times New Roman"/>
        </w:rPr>
        <w:t>（即为图中的曲线</w:t>
      </w:r>
      <w:r w:rsidR="00C97123" w:rsidRPr="00462E06">
        <w:rPr>
          <w:rFonts w:cs="Times New Roman"/>
        </w:rPr>
        <w:t>X</w:t>
      </w:r>
      <w:r w:rsidRPr="00462E06">
        <w:rPr>
          <w:rFonts w:cs="Times New Roman"/>
        </w:rPr>
        <w:t>）</w:t>
      </w:r>
      <w:r w:rsidR="00C97123" w:rsidRPr="00462E06">
        <w:rPr>
          <w:rFonts w:cs="Times New Roman"/>
        </w:rPr>
        <w:t>与左转时的模式</w:t>
      </w:r>
      <w:r w:rsidR="00C97123" w:rsidRPr="00462E06">
        <w:rPr>
          <w:rFonts w:cs="Times New Roman"/>
        </w:rPr>
        <w:t>X</w:t>
      </w:r>
      <w:r w:rsidR="00C97123" w:rsidRPr="00462E06">
        <w:rPr>
          <w:rFonts w:cs="Times New Roman"/>
        </w:rPr>
        <w:t>非常类似，并且对于左侧和右侧的关注度更低，故同样可将其命名为模式</w:t>
      </w:r>
      <w:r w:rsidR="00C97123" w:rsidRPr="00462E06">
        <w:rPr>
          <w:rFonts w:cs="Times New Roman"/>
        </w:rPr>
        <w:t>X</w:t>
      </w:r>
      <w:ins w:id="88" w:author="Guofa Li" w:date="2018-04-26T14:28:00Z">
        <w:r w:rsidR="0087181F" w:rsidRPr="00462E06">
          <w:rPr>
            <w:rFonts w:cs="Times New Roman"/>
          </w:rPr>
          <w:t>。</w:t>
        </w:r>
      </w:ins>
    </w:p>
    <w:p w14:paraId="3B961F53" w14:textId="77777777" w:rsidR="00A15096" w:rsidRPr="00462E06" w:rsidRDefault="00365C6C" w:rsidP="00365C6C">
      <w:pPr>
        <w:ind w:firstLine="480"/>
        <w:rPr>
          <w:rFonts w:cs="Times New Roman"/>
        </w:rPr>
      </w:pPr>
      <w:r w:rsidRPr="00462E06">
        <w:rPr>
          <w:rFonts w:cs="Times New Roman"/>
          <w:noProof/>
        </w:rPr>
        <w:drawing>
          <wp:anchor distT="0" distB="0" distL="114300" distR="114300" simplePos="0" relativeHeight="251510784" behindDoc="0" locked="0" layoutInCell="1" allowOverlap="1" wp14:anchorId="27D0EE92" wp14:editId="65A8F516">
            <wp:simplePos x="0" y="0"/>
            <wp:positionH relativeFrom="column">
              <wp:align>center</wp:align>
            </wp:positionH>
            <wp:positionV relativeFrom="paragraph">
              <wp:posOffset>1126683</wp:posOffset>
            </wp:positionV>
            <wp:extent cx="3240000" cy="2430000"/>
            <wp:effectExtent l="0" t="0" r="0" b="8890"/>
            <wp:wrapTopAndBottom/>
            <wp:docPr id="51" name="图表 51">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A15096" w:rsidRPr="00462E06">
        <w:rPr>
          <w:rFonts w:cs="Times New Roman"/>
        </w:rPr>
        <w:t>模式</w:t>
      </w:r>
      <w:r w:rsidR="00A15096" w:rsidRPr="00462E06">
        <w:rPr>
          <w:rFonts w:cs="Times New Roman"/>
        </w:rPr>
        <w:t>2</w:t>
      </w:r>
      <w:r w:rsidR="00A15096" w:rsidRPr="00462E06">
        <w:rPr>
          <w:rFonts w:cs="Times New Roman"/>
        </w:rPr>
        <w:t>（即为图中的曲线</w:t>
      </w:r>
      <w:r w:rsidR="00F5098D" w:rsidRPr="00462E06">
        <w:rPr>
          <w:rFonts w:cs="Times New Roman"/>
        </w:rPr>
        <w:t>X</w:t>
      </w:r>
      <w:r w:rsidR="0031392E" w:rsidRPr="00462E06">
        <w:rPr>
          <w:rFonts w:cs="Times New Roman"/>
        </w:rPr>
        <w:t>C</w:t>
      </w:r>
      <w:r w:rsidR="00A15096" w:rsidRPr="00462E06">
        <w:rPr>
          <w:rFonts w:cs="Times New Roman"/>
        </w:rPr>
        <w:t>）</w:t>
      </w:r>
      <w:r w:rsidR="00F5098D" w:rsidRPr="00462E06">
        <w:rPr>
          <w:rFonts w:cs="Times New Roman"/>
        </w:rPr>
        <w:t>的信号灯注视频次较高，相比于模式</w:t>
      </w:r>
      <w:r w:rsidR="00F5098D" w:rsidRPr="00462E06">
        <w:rPr>
          <w:rFonts w:cs="Times New Roman"/>
        </w:rPr>
        <w:t>1</w:t>
      </w:r>
      <w:r w:rsidR="00D2462E" w:rsidRPr="00462E06">
        <w:rPr>
          <w:rFonts w:cs="Times New Roman"/>
        </w:rPr>
        <w:t>，其他特征的数值也相对较高，</w:t>
      </w:r>
      <w:r w:rsidR="00C34AF0" w:rsidRPr="00462E06">
        <w:rPr>
          <w:rFonts w:cs="Times New Roman"/>
        </w:rPr>
        <w:t>原因可能是模式</w:t>
      </w:r>
      <w:r w:rsidR="00C34AF0" w:rsidRPr="00462E06">
        <w:rPr>
          <w:rFonts w:cs="Times New Roman"/>
        </w:rPr>
        <w:t>1</w:t>
      </w:r>
      <w:r w:rsidR="00C34AF0" w:rsidRPr="00462E06">
        <w:rPr>
          <w:rFonts w:cs="Times New Roman"/>
        </w:rPr>
        <w:t>时，</w:t>
      </w:r>
      <w:r w:rsidR="00900F9C" w:rsidRPr="00462E06">
        <w:rPr>
          <w:rFonts w:cs="Times New Roman"/>
        </w:rPr>
        <w:t>驾驶员对于信号灯的注视时间相对更长，因此</w:t>
      </w:r>
      <w:r w:rsidR="00D6152C" w:rsidRPr="00462E06">
        <w:rPr>
          <w:rFonts w:cs="Times New Roman"/>
        </w:rPr>
        <w:t>更方面数值不如模式</w:t>
      </w:r>
      <w:r w:rsidR="00D6152C" w:rsidRPr="00462E06">
        <w:rPr>
          <w:rFonts w:cs="Times New Roman"/>
        </w:rPr>
        <w:t>2</w:t>
      </w:r>
      <w:r w:rsidR="00D6152C" w:rsidRPr="00462E06">
        <w:rPr>
          <w:rFonts w:cs="Times New Roman"/>
        </w:rPr>
        <w:t>高。</w:t>
      </w:r>
      <w:r w:rsidR="00900F9C" w:rsidRPr="00462E06">
        <w:rPr>
          <w:rFonts w:cs="Times New Roman"/>
        </w:rPr>
        <w:t>而</w:t>
      </w:r>
      <w:r w:rsidR="00D6152C" w:rsidRPr="00462E06">
        <w:rPr>
          <w:rFonts w:cs="Times New Roman"/>
        </w:rPr>
        <w:t>驾驶员处于</w:t>
      </w:r>
      <w:r w:rsidR="00900F9C" w:rsidRPr="00462E06">
        <w:rPr>
          <w:rFonts w:cs="Times New Roman"/>
        </w:rPr>
        <w:t>模式</w:t>
      </w:r>
      <w:r w:rsidR="00900F9C" w:rsidRPr="00462E06">
        <w:rPr>
          <w:rFonts w:cs="Times New Roman"/>
        </w:rPr>
        <w:t>2</w:t>
      </w:r>
      <w:r w:rsidR="00900F9C" w:rsidRPr="00462E06">
        <w:rPr>
          <w:rFonts w:cs="Times New Roman"/>
        </w:rPr>
        <w:t>时，驾驶员更倾向于四处扫射，因此转移概率、注视频次等会更高</w:t>
      </w:r>
      <w:r w:rsidR="00A15096" w:rsidRPr="00462E06">
        <w:rPr>
          <w:rFonts w:cs="Times New Roman"/>
        </w:rPr>
        <w:t>，将其命名为模式</w:t>
      </w:r>
      <w:r w:rsidR="00F5098D" w:rsidRPr="00462E06">
        <w:rPr>
          <w:rFonts w:cs="Times New Roman"/>
        </w:rPr>
        <w:t>X</w:t>
      </w:r>
      <w:r w:rsidR="0031392E" w:rsidRPr="00462E06">
        <w:rPr>
          <w:rFonts w:cs="Times New Roman"/>
        </w:rPr>
        <w:t>C</w:t>
      </w:r>
      <w:r w:rsidR="00A15096" w:rsidRPr="00462E06">
        <w:rPr>
          <w:rFonts w:cs="Times New Roman"/>
        </w:rPr>
        <w:t>。</w:t>
      </w:r>
    </w:p>
    <w:p w14:paraId="093C8A4C" w14:textId="77777777" w:rsidR="00EC67C2" w:rsidRPr="00462E06" w:rsidRDefault="0017099E" w:rsidP="008B1006">
      <w:pPr>
        <w:pStyle w:val="af1"/>
        <w:numPr>
          <w:ilvl w:val="0"/>
          <w:numId w:val="25"/>
        </w:numPr>
        <w:spacing w:before="0" w:after="326"/>
        <w:rPr>
          <w:rFonts w:cs="Times New Roman"/>
        </w:rPr>
      </w:pPr>
      <w:bookmarkStart w:id="89" w:name="_Ref512034823"/>
      <w:r w:rsidRPr="00462E06">
        <w:rPr>
          <w:rFonts w:cs="Times New Roman"/>
        </w:rPr>
        <w:t>红</w:t>
      </w:r>
      <w:r w:rsidR="00EC67C2" w:rsidRPr="00462E06">
        <w:rPr>
          <w:rFonts w:cs="Times New Roman"/>
        </w:rPr>
        <w:t>灯直行时模式特征分布</w:t>
      </w:r>
      <w:bookmarkEnd w:id="89"/>
    </w:p>
    <w:p w14:paraId="72924299" w14:textId="5DDF6B5E" w:rsidR="00731512" w:rsidRPr="00462E06" w:rsidRDefault="00390CC2" w:rsidP="00731512">
      <w:pPr>
        <w:ind w:firstLine="480"/>
        <w:rPr>
          <w:rFonts w:cs="Times New Roman"/>
        </w:rPr>
      </w:pPr>
      <w:r w:rsidRPr="00462E06">
        <w:rPr>
          <w:rFonts w:cs="Times New Roman"/>
          <w:noProof/>
        </w:rPr>
        <w:drawing>
          <wp:anchor distT="0" distB="0" distL="114300" distR="114300" simplePos="0" relativeHeight="251512832" behindDoc="0" locked="0" layoutInCell="1" allowOverlap="1" wp14:anchorId="2F591551" wp14:editId="1DCF2CD4">
            <wp:simplePos x="0" y="0"/>
            <wp:positionH relativeFrom="column">
              <wp:posOffset>1259840</wp:posOffset>
            </wp:positionH>
            <wp:positionV relativeFrom="paragraph">
              <wp:posOffset>591185</wp:posOffset>
            </wp:positionV>
            <wp:extent cx="3240000" cy="2430000"/>
            <wp:effectExtent l="0" t="0" r="0" b="8890"/>
            <wp:wrapTopAndBottom/>
            <wp:docPr id="52" name="图表 52">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387F44" w:rsidRPr="00462E06">
        <w:rPr>
          <w:rFonts w:cs="Times New Roman"/>
        </w:rPr>
        <w:t>从</w:t>
      </w:r>
      <w:r w:rsidR="00387F44" w:rsidRPr="00462E06">
        <w:rPr>
          <w:rFonts w:cs="Times New Roman"/>
        </w:rPr>
        <w:fldChar w:fldCharType="begin"/>
      </w:r>
      <w:r w:rsidR="00387F44" w:rsidRPr="00462E06">
        <w:rPr>
          <w:rFonts w:cs="Times New Roman"/>
        </w:rPr>
        <w:instrText xml:space="preserve"> REF _Ref512035884 \n \h </w:instrText>
      </w:r>
      <w:r w:rsidR="00A91B92" w:rsidRPr="00462E06">
        <w:rPr>
          <w:rFonts w:cs="Times New Roman"/>
        </w:rPr>
        <w:instrText xml:space="preserve"> \* MERGEFORMAT </w:instrText>
      </w:r>
      <w:r w:rsidR="00387F44" w:rsidRPr="00462E06">
        <w:rPr>
          <w:rFonts w:cs="Times New Roman"/>
        </w:rPr>
      </w:r>
      <w:r w:rsidR="00387F44" w:rsidRPr="00462E06">
        <w:rPr>
          <w:rFonts w:cs="Times New Roman"/>
        </w:rPr>
        <w:fldChar w:fldCharType="separate"/>
      </w:r>
      <w:r w:rsidR="00AC64B7" w:rsidRPr="00462E06">
        <w:rPr>
          <w:rFonts w:cs="Times New Roman"/>
        </w:rPr>
        <w:t>图</w:t>
      </w:r>
      <w:r w:rsidR="00AC64B7" w:rsidRPr="00462E06">
        <w:rPr>
          <w:rFonts w:cs="Times New Roman"/>
        </w:rPr>
        <w:t>4-18</w:t>
      </w:r>
      <w:r w:rsidR="00387F44" w:rsidRPr="00462E06">
        <w:rPr>
          <w:rFonts w:cs="Times New Roman"/>
        </w:rPr>
        <w:fldChar w:fldCharType="end"/>
      </w:r>
      <w:r w:rsidR="00387F44" w:rsidRPr="00462E06">
        <w:rPr>
          <w:rFonts w:cs="Times New Roman"/>
        </w:rPr>
        <w:t>可得，右转驾驶意图下有两种</w:t>
      </w:r>
      <w:r w:rsidR="00CA6613">
        <w:rPr>
          <w:rFonts w:cs="Times New Roman" w:hint="eastAsia"/>
        </w:rPr>
        <w:t>动态</w:t>
      </w:r>
      <w:r w:rsidR="00387F44" w:rsidRPr="00462E06">
        <w:rPr>
          <w:rFonts w:cs="Times New Roman"/>
        </w:rPr>
        <w:t>视觉搜索模式。</w:t>
      </w:r>
    </w:p>
    <w:p w14:paraId="7011E23D" w14:textId="77777777" w:rsidR="00390CC2" w:rsidRPr="00462E06" w:rsidRDefault="00390CC2" w:rsidP="008B1006">
      <w:pPr>
        <w:pStyle w:val="af1"/>
        <w:numPr>
          <w:ilvl w:val="0"/>
          <w:numId w:val="25"/>
        </w:numPr>
        <w:spacing w:before="0" w:after="326"/>
        <w:rPr>
          <w:rFonts w:cs="Times New Roman"/>
        </w:rPr>
      </w:pPr>
      <w:r w:rsidRPr="00462E06">
        <w:rPr>
          <w:rFonts w:cs="Times New Roman"/>
        </w:rPr>
        <w:lastRenderedPageBreak/>
        <w:t>红灯右转时模式特征分布</w:t>
      </w:r>
    </w:p>
    <w:p w14:paraId="79212555" w14:textId="77777777" w:rsidR="006B1994" w:rsidRPr="00462E06" w:rsidRDefault="00403952" w:rsidP="00403952">
      <w:pPr>
        <w:ind w:firstLine="480"/>
        <w:rPr>
          <w:rFonts w:cs="Times New Roman"/>
        </w:rPr>
      </w:pPr>
      <w:r w:rsidRPr="00462E06">
        <w:rPr>
          <w:rFonts w:cs="Times New Roman"/>
        </w:rPr>
        <w:t>模式</w:t>
      </w:r>
      <w:r w:rsidRPr="00462E06">
        <w:rPr>
          <w:rFonts w:cs="Times New Roman"/>
        </w:rPr>
        <w:t>1</w:t>
      </w:r>
      <w:r w:rsidRPr="00462E06">
        <w:rPr>
          <w:rFonts w:cs="Times New Roman"/>
        </w:rPr>
        <w:t>（即为图中的曲线</w:t>
      </w:r>
      <w:r w:rsidRPr="00462E06">
        <w:rPr>
          <w:rFonts w:cs="Times New Roman"/>
        </w:rPr>
        <w:t>LSX</w:t>
      </w:r>
      <w:r w:rsidRPr="00462E06">
        <w:rPr>
          <w:rFonts w:cs="Times New Roman"/>
        </w:rPr>
        <w:t>）对于前方道路、信号灯和左侧的关注度较高，对右侧的关注度较低，因此将其命名为模式</w:t>
      </w:r>
      <w:r w:rsidRPr="00462E06">
        <w:rPr>
          <w:rFonts w:cs="Times New Roman"/>
        </w:rPr>
        <w:t>LSX</w:t>
      </w:r>
      <w:r w:rsidRPr="00462E06">
        <w:rPr>
          <w:rFonts w:cs="Times New Roman"/>
        </w:rPr>
        <w:t>。</w:t>
      </w:r>
      <w:r w:rsidR="00124F63" w:rsidRPr="00462E06">
        <w:rPr>
          <w:rFonts w:cs="Times New Roman"/>
        </w:rPr>
        <w:t>模式</w:t>
      </w:r>
      <w:r w:rsidR="00124F63" w:rsidRPr="00462E06">
        <w:rPr>
          <w:rFonts w:cs="Times New Roman"/>
        </w:rPr>
        <w:t>2</w:t>
      </w:r>
      <w:r w:rsidR="00124F63" w:rsidRPr="00462E06">
        <w:rPr>
          <w:rFonts w:cs="Times New Roman"/>
        </w:rPr>
        <w:t>（即为图中的曲线</w:t>
      </w:r>
      <w:r w:rsidR="0085364A" w:rsidRPr="00462E06">
        <w:rPr>
          <w:rFonts w:cs="Times New Roman"/>
        </w:rPr>
        <w:t>RX</w:t>
      </w:r>
      <w:r w:rsidR="00124F63" w:rsidRPr="00462E06">
        <w:rPr>
          <w:rFonts w:cs="Times New Roman"/>
        </w:rPr>
        <w:t>）</w:t>
      </w:r>
      <w:r w:rsidR="00267F55" w:rsidRPr="00462E06">
        <w:rPr>
          <w:rFonts w:cs="Times New Roman"/>
        </w:rPr>
        <w:t>下</w:t>
      </w:r>
      <w:r w:rsidR="00451544" w:rsidRPr="00462E06">
        <w:rPr>
          <w:rFonts w:cs="Times New Roman"/>
        </w:rPr>
        <w:t>对信号灯及右侧关注度较高。虽然关于前向到左向的转移概率较高，但驾驶员在对前向的关注度较低，因此将该模式命名为</w:t>
      </w:r>
      <w:r w:rsidR="004A786E" w:rsidRPr="00462E06">
        <w:rPr>
          <w:rFonts w:cs="Times New Roman"/>
        </w:rPr>
        <w:t>RX</w:t>
      </w:r>
      <w:r w:rsidR="0085364A" w:rsidRPr="00462E06">
        <w:rPr>
          <w:rFonts w:cs="Times New Roman"/>
        </w:rPr>
        <w:t>。</w:t>
      </w:r>
    </w:p>
    <w:p w14:paraId="07A232BB" w14:textId="3840CB56" w:rsidR="004C162E" w:rsidRPr="00462E06" w:rsidRDefault="001953AA" w:rsidP="001953AA">
      <w:pPr>
        <w:ind w:firstLine="480"/>
        <w:rPr>
          <w:rFonts w:cs="Times New Roman"/>
        </w:rPr>
      </w:pPr>
      <w:r w:rsidRPr="00462E06">
        <w:rPr>
          <w:rFonts w:cs="Times New Roman"/>
        </w:rPr>
        <w:t>对比三种驾驶意图的视觉搜索模式之间的差别可分析得，</w:t>
      </w:r>
      <w:r w:rsidR="00431722">
        <w:rPr>
          <w:rFonts w:cs="Times New Roman" w:hint="eastAsia"/>
        </w:rPr>
        <w:t>与</w:t>
      </w:r>
      <w:r w:rsidR="00C02F99" w:rsidRPr="00462E06">
        <w:rPr>
          <w:rFonts w:cs="Times New Roman"/>
        </w:rPr>
        <w:t>绿灯</w:t>
      </w:r>
      <w:r w:rsidR="00431722">
        <w:rPr>
          <w:rFonts w:cs="Times New Roman" w:hint="eastAsia"/>
        </w:rPr>
        <w:t>相比</w:t>
      </w:r>
      <w:r w:rsidR="00C02F99" w:rsidRPr="00462E06">
        <w:rPr>
          <w:rFonts w:cs="Times New Roman"/>
        </w:rPr>
        <w:t>，</w:t>
      </w:r>
      <w:r w:rsidR="00827E67" w:rsidRPr="00462E06">
        <w:rPr>
          <w:rFonts w:cs="Times New Roman"/>
        </w:rPr>
        <w:t>红灯</w:t>
      </w:r>
      <w:r w:rsidR="00C8006E">
        <w:rPr>
          <w:rFonts w:cs="Times New Roman" w:hint="eastAsia"/>
        </w:rPr>
        <w:t>情况下</w:t>
      </w:r>
      <w:r w:rsidR="00B13D16" w:rsidRPr="00462E06">
        <w:rPr>
          <w:rFonts w:cs="Times New Roman"/>
        </w:rPr>
        <w:t>驾驶员</w:t>
      </w:r>
      <w:r w:rsidR="00674B7B" w:rsidRPr="00462E06">
        <w:rPr>
          <w:rFonts w:cs="Times New Roman"/>
        </w:rPr>
        <w:t>对信号灯区域的关注度均</w:t>
      </w:r>
      <w:r w:rsidR="005A2BEC">
        <w:rPr>
          <w:rFonts w:cs="Times New Roman" w:hint="eastAsia"/>
        </w:rPr>
        <w:t>比</w:t>
      </w:r>
      <w:r w:rsidR="00674B7B" w:rsidRPr="00462E06">
        <w:rPr>
          <w:rFonts w:cs="Times New Roman"/>
        </w:rPr>
        <w:t>较高。左转时，模式</w:t>
      </w:r>
      <w:r w:rsidR="00674B7B" w:rsidRPr="00462E06">
        <w:rPr>
          <w:rFonts w:cs="Times New Roman"/>
        </w:rPr>
        <w:t>L</w:t>
      </w:r>
      <w:r w:rsidR="00674B7B" w:rsidRPr="00462E06">
        <w:rPr>
          <w:rFonts w:cs="Times New Roman"/>
        </w:rPr>
        <w:t>占样本总量</w:t>
      </w:r>
      <w:r w:rsidR="00674B7B" w:rsidRPr="00462E06">
        <w:rPr>
          <w:rFonts w:cs="Times New Roman"/>
        </w:rPr>
        <w:t>61.5%</w:t>
      </w:r>
      <w:r w:rsidR="00674B7B" w:rsidRPr="00462E06">
        <w:rPr>
          <w:rFonts w:cs="Times New Roman"/>
        </w:rPr>
        <w:t>，说明驾驶员在等红灯时较倾向于关注左侧道路。直行时，驾驶员对左右两侧的关注度降低，对信号灯区域的关注度在三种驾驶意图中最高。右转时，虽然</w:t>
      </w:r>
      <w:r w:rsidR="0067523E" w:rsidRPr="00462E06">
        <w:rPr>
          <w:rFonts w:cs="Times New Roman"/>
        </w:rPr>
        <w:t>不受红灯限制</w:t>
      </w:r>
      <w:r w:rsidR="00674B7B" w:rsidRPr="00462E06">
        <w:rPr>
          <w:rFonts w:cs="Times New Roman"/>
        </w:rPr>
        <w:t>，但数据表明，驾驶员依然会对信号灯保持一定的关注度</w:t>
      </w:r>
      <w:r w:rsidR="00222B56" w:rsidRPr="00462E06">
        <w:rPr>
          <w:rFonts w:cs="Times New Roman"/>
        </w:rPr>
        <w:t>。</w:t>
      </w:r>
    </w:p>
    <w:p w14:paraId="7480E55B" w14:textId="77777777" w:rsidR="00A2554F" w:rsidRPr="00462E06" w:rsidRDefault="00A2554F" w:rsidP="001953AA">
      <w:pPr>
        <w:ind w:firstLine="480"/>
        <w:rPr>
          <w:rFonts w:cs="Times New Roman"/>
        </w:rPr>
      </w:pPr>
    </w:p>
    <w:p w14:paraId="0FEBC175" w14:textId="77777777" w:rsidR="00425516" w:rsidRPr="00462E06" w:rsidRDefault="0082131E" w:rsidP="006B07D2">
      <w:pPr>
        <w:pStyle w:val="1"/>
        <w:spacing w:before="163"/>
        <w:rPr>
          <w:rFonts w:cs="Times New Roman"/>
        </w:rPr>
      </w:pPr>
      <w:bookmarkStart w:id="90" w:name="_Toc512758353"/>
      <w:r w:rsidRPr="00462E06">
        <w:rPr>
          <w:rFonts w:cs="Times New Roman"/>
        </w:rPr>
        <w:t>本章小结</w:t>
      </w:r>
      <w:bookmarkEnd w:id="90"/>
    </w:p>
    <w:p w14:paraId="62696078" w14:textId="77777777" w:rsidR="00C87CEF" w:rsidRPr="00462E06" w:rsidRDefault="006B07D2" w:rsidP="00C87CEF">
      <w:pPr>
        <w:ind w:firstLine="480"/>
        <w:rPr>
          <w:rFonts w:cs="Times New Roman"/>
        </w:rPr>
      </w:pPr>
      <w:r w:rsidRPr="00462E06">
        <w:rPr>
          <w:rFonts w:cs="Times New Roman"/>
        </w:rPr>
        <w:t>在本章中，</w:t>
      </w:r>
      <w:r w:rsidR="003733CB" w:rsidRPr="00462E06">
        <w:rPr>
          <w:rFonts w:cs="Times New Roman"/>
        </w:rPr>
        <w:t>首先</w:t>
      </w:r>
      <w:r w:rsidRPr="00462E06">
        <w:rPr>
          <w:rFonts w:cs="Times New Roman"/>
        </w:rPr>
        <w:t>采用层次聚类算法，析取得到驾驶员在不同驾驶意图下的视觉搜索模式</w:t>
      </w:r>
      <w:r w:rsidR="002F07F8" w:rsidRPr="00462E06">
        <w:rPr>
          <w:rFonts w:cs="Times New Roman"/>
        </w:rPr>
        <w:t>并绘制调和曲线将聚类结果可视化</w:t>
      </w:r>
      <w:r w:rsidR="003733CB" w:rsidRPr="00462E06">
        <w:rPr>
          <w:rFonts w:cs="Times New Roman"/>
        </w:rPr>
        <w:t>。</w:t>
      </w:r>
      <w:r w:rsidR="00C87CEF" w:rsidRPr="00462E06">
        <w:rPr>
          <w:rFonts w:cs="Times New Roman"/>
        </w:rPr>
        <w:t>然后利用模式的特征绘制折线图进一步分析，总结不同模式的表现出的规律特点。主要结论如下：</w:t>
      </w:r>
    </w:p>
    <w:p w14:paraId="7FA6D9EB" w14:textId="77777777" w:rsidR="003733CB" w:rsidRPr="00462E06" w:rsidRDefault="00D93C46" w:rsidP="00C87CEF">
      <w:pPr>
        <w:ind w:firstLine="480"/>
        <w:rPr>
          <w:rFonts w:cs="Times New Roman"/>
        </w:rPr>
      </w:pPr>
      <w:r w:rsidRPr="00462E06">
        <w:rPr>
          <w:rFonts w:cs="Times New Roman"/>
        </w:rPr>
        <w:t>在绿灯情况下，左转时存在模式</w:t>
      </w:r>
      <w:r w:rsidR="00D11F79" w:rsidRPr="00462E06">
        <w:rPr>
          <w:rFonts w:cs="Times New Roman"/>
        </w:rPr>
        <w:t>L</w:t>
      </w:r>
      <w:r w:rsidR="00D11F79" w:rsidRPr="00462E06">
        <w:rPr>
          <w:rFonts w:cs="Times New Roman"/>
        </w:rPr>
        <w:t>、模式</w:t>
      </w:r>
      <w:r w:rsidR="00D11F79" w:rsidRPr="00462E06">
        <w:rPr>
          <w:rFonts w:cs="Times New Roman"/>
        </w:rPr>
        <w:t>LS</w:t>
      </w:r>
      <w:r w:rsidR="00D11F79" w:rsidRPr="00462E06">
        <w:rPr>
          <w:rFonts w:cs="Times New Roman"/>
        </w:rPr>
        <w:t>；直行时存在模式</w:t>
      </w:r>
      <w:r w:rsidR="00A21E8E" w:rsidRPr="00462E06">
        <w:rPr>
          <w:rFonts w:cs="Times New Roman"/>
        </w:rPr>
        <w:t>R</w:t>
      </w:r>
      <w:r w:rsidR="00A21E8E" w:rsidRPr="00462E06">
        <w:rPr>
          <w:rFonts w:cs="Times New Roman"/>
        </w:rPr>
        <w:t>、模式</w:t>
      </w:r>
      <w:r w:rsidR="00A21E8E" w:rsidRPr="00462E06">
        <w:rPr>
          <w:rFonts w:cs="Times New Roman"/>
        </w:rPr>
        <w:t>LS</w:t>
      </w:r>
      <w:r w:rsidR="00D11F79" w:rsidRPr="00462E06">
        <w:rPr>
          <w:rFonts w:cs="Times New Roman"/>
        </w:rPr>
        <w:t>；右转时存在模式</w:t>
      </w:r>
      <w:r w:rsidR="00C443D9" w:rsidRPr="00462E06">
        <w:rPr>
          <w:rFonts w:cs="Times New Roman"/>
        </w:rPr>
        <w:t>L</w:t>
      </w:r>
      <w:r w:rsidR="00A21E8E" w:rsidRPr="00462E06">
        <w:rPr>
          <w:rFonts w:cs="Times New Roman"/>
        </w:rPr>
        <w:t>S</w:t>
      </w:r>
      <w:r w:rsidR="00A21E8E" w:rsidRPr="00462E06">
        <w:rPr>
          <w:rFonts w:cs="Times New Roman"/>
        </w:rPr>
        <w:t>、模式</w:t>
      </w:r>
      <w:r w:rsidR="00A21E8E" w:rsidRPr="00462E06">
        <w:rPr>
          <w:rFonts w:cs="Times New Roman"/>
        </w:rPr>
        <w:t>R</w:t>
      </w:r>
      <w:r w:rsidR="00D11F79" w:rsidRPr="00462E06">
        <w:rPr>
          <w:rFonts w:cs="Times New Roman"/>
        </w:rPr>
        <w:t>。</w:t>
      </w:r>
      <w:r w:rsidR="001F24C7" w:rsidRPr="00462E06">
        <w:rPr>
          <w:rFonts w:cs="Times New Roman"/>
        </w:rPr>
        <w:t>每种驾驶意图下都存在侧重关注前方的模式，说明前方道路是驾驶员重点关注的区域。</w:t>
      </w:r>
      <w:r w:rsidR="00C87CEF" w:rsidRPr="00462E06">
        <w:rPr>
          <w:rFonts w:cs="Times New Roman"/>
        </w:rPr>
        <w:t>左转时，两种视觉搜索模式对左向的关注重点不同，</w:t>
      </w:r>
      <w:r w:rsidR="001F24C7" w:rsidRPr="00462E06">
        <w:rPr>
          <w:rFonts w:cs="Times New Roman"/>
        </w:rPr>
        <w:t>一种侧重</w:t>
      </w:r>
      <w:r w:rsidR="00C87CEF" w:rsidRPr="00462E06">
        <w:rPr>
          <w:rFonts w:cs="Times New Roman"/>
        </w:rPr>
        <w:t>车辆</w:t>
      </w:r>
      <w:r w:rsidR="006464EE" w:rsidRPr="00462E06">
        <w:rPr>
          <w:rFonts w:cs="Times New Roman"/>
        </w:rPr>
        <w:t>左</w:t>
      </w:r>
      <w:r w:rsidR="00C87CEF" w:rsidRPr="00462E06">
        <w:rPr>
          <w:rFonts w:cs="Times New Roman"/>
        </w:rPr>
        <w:t>后方，</w:t>
      </w:r>
      <w:r w:rsidR="001F24C7" w:rsidRPr="00462E06">
        <w:rPr>
          <w:rFonts w:cs="Times New Roman"/>
        </w:rPr>
        <w:t>一种</w:t>
      </w:r>
      <w:r w:rsidR="00C87CEF" w:rsidRPr="00462E06">
        <w:rPr>
          <w:rFonts w:cs="Times New Roman"/>
        </w:rPr>
        <w:t>侧重即车辆</w:t>
      </w:r>
      <w:r w:rsidR="00111152" w:rsidRPr="00462E06">
        <w:rPr>
          <w:rFonts w:cs="Times New Roman"/>
        </w:rPr>
        <w:t>左</w:t>
      </w:r>
      <w:r w:rsidR="00C87CEF" w:rsidRPr="00462E06">
        <w:rPr>
          <w:rFonts w:cs="Times New Roman"/>
        </w:rPr>
        <w:t>前方。</w:t>
      </w:r>
    </w:p>
    <w:p w14:paraId="3F031604" w14:textId="77777777" w:rsidR="00C87CEF" w:rsidRPr="00462E06" w:rsidRDefault="00D11F79" w:rsidP="00C87CEF">
      <w:pPr>
        <w:ind w:firstLine="480"/>
        <w:rPr>
          <w:rFonts w:cs="Times New Roman"/>
        </w:rPr>
      </w:pPr>
      <w:r w:rsidRPr="00462E06">
        <w:rPr>
          <w:rFonts w:cs="Times New Roman"/>
        </w:rPr>
        <w:t>在红灯情况下，左转时存在模式</w:t>
      </w:r>
      <w:r w:rsidR="00821A5C" w:rsidRPr="00462E06">
        <w:rPr>
          <w:rFonts w:cs="Times New Roman"/>
        </w:rPr>
        <w:t>X</w:t>
      </w:r>
      <w:r w:rsidRPr="00462E06">
        <w:rPr>
          <w:rFonts w:cs="Times New Roman"/>
        </w:rPr>
        <w:t>、模式</w:t>
      </w:r>
      <w:r w:rsidRPr="00462E06">
        <w:rPr>
          <w:rFonts w:cs="Times New Roman"/>
        </w:rPr>
        <w:t>L</w:t>
      </w:r>
      <w:r w:rsidRPr="00462E06">
        <w:rPr>
          <w:rFonts w:cs="Times New Roman"/>
        </w:rPr>
        <w:t>；直行时存在模式</w:t>
      </w:r>
      <w:r w:rsidR="00DC6FD3" w:rsidRPr="00462E06">
        <w:rPr>
          <w:rFonts w:cs="Times New Roman"/>
        </w:rPr>
        <w:t>X</w:t>
      </w:r>
      <w:r w:rsidR="00DC6FD3" w:rsidRPr="00462E06">
        <w:rPr>
          <w:rFonts w:cs="Times New Roman"/>
        </w:rPr>
        <w:t>、模式</w:t>
      </w:r>
      <w:r w:rsidR="00DC6FD3" w:rsidRPr="00462E06">
        <w:rPr>
          <w:rFonts w:cs="Times New Roman"/>
        </w:rPr>
        <w:t>XC</w:t>
      </w:r>
      <w:r w:rsidRPr="00462E06">
        <w:rPr>
          <w:rFonts w:cs="Times New Roman"/>
        </w:rPr>
        <w:t>；右转时存在模式</w:t>
      </w:r>
      <w:r w:rsidR="009A7E2B" w:rsidRPr="00462E06">
        <w:rPr>
          <w:rFonts w:cs="Times New Roman"/>
        </w:rPr>
        <w:t>LSX</w:t>
      </w:r>
      <w:r w:rsidR="009A7E2B" w:rsidRPr="00462E06">
        <w:rPr>
          <w:rFonts w:cs="Times New Roman"/>
        </w:rPr>
        <w:t>、模式</w:t>
      </w:r>
      <w:r w:rsidR="009A7E2B" w:rsidRPr="00462E06">
        <w:rPr>
          <w:rFonts w:cs="Times New Roman"/>
        </w:rPr>
        <w:t>RX</w:t>
      </w:r>
      <w:r w:rsidRPr="00462E06">
        <w:rPr>
          <w:rFonts w:cs="Times New Roman"/>
        </w:rPr>
        <w:t>。</w:t>
      </w:r>
      <w:r w:rsidR="00C87CEF" w:rsidRPr="00462E06">
        <w:rPr>
          <w:rFonts w:cs="Times New Roman"/>
        </w:rPr>
        <w:t>信号灯区域</w:t>
      </w:r>
      <w:r w:rsidR="00412AAC" w:rsidRPr="00462E06">
        <w:rPr>
          <w:rFonts w:cs="Times New Roman"/>
        </w:rPr>
        <w:t>是驾驶员的重点关注区域</w:t>
      </w:r>
      <w:r w:rsidR="00C87CEF" w:rsidRPr="00462E06">
        <w:rPr>
          <w:rFonts w:cs="Times New Roman"/>
        </w:rPr>
        <w:t>，其中直行时，驾驶员对信号灯区域的关注度在三种驾驶意图中最高。</w:t>
      </w:r>
    </w:p>
    <w:p w14:paraId="747064DA" w14:textId="77777777" w:rsidR="003733CB" w:rsidRPr="00462E06" w:rsidRDefault="003733CB" w:rsidP="00C87CEF">
      <w:pPr>
        <w:ind w:firstLineChars="0" w:firstLine="0"/>
        <w:rPr>
          <w:rFonts w:cs="Times New Roman"/>
        </w:rPr>
        <w:sectPr w:rsidR="003733CB" w:rsidRPr="00462E06" w:rsidSect="002E4059">
          <w:headerReference w:type="first" r:id="rId71"/>
          <w:type w:val="oddPage"/>
          <w:pgSz w:w="11906" w:h="16838" w:code="9"/>
          <w:pgMar w:top="1440" w:right="1418" w:bottom="1440" w:left="1418" w:header="851" w:footer="992" w:gutter="0"/>
          <w:cols w:space="425"/>
          <w:titlePg/>
          <w:docGrid w:type="lines" w:linePitch="326"/>
        </w:sectPr>
      </w:pPr>
    </w:p>
    <w:p w14:paraId="16D9F164" w14:textId="77777777" w:rsidR="00BE5C2C" w:rsidRPr="00462E06" w:rsidRDefault="00BE5C2C" w:rsidP="00425516">
      <w:pPr>
        <w:spacing w:line="240" w:lineRule="auto"/>
        <w:ind w:firstLine="480"/>
        <w:rPr>
          <w:rFonts w:cs="Times New Roman"/>
        </w:rPr>
      </w:pPr>
    </w:p>
    <w:p w14:paraId="420E35E9" w14:textId="77777777" w:rsidR="005C7CE2" w:rsidRPr="00462E06" w:rsidRDefault="005C7CE2" w:rsidP="004D03C8">
      <w:pPr>
        <w:pStyle w:val="a0"/>
        <w:rPr>
          <w:rFonts w:cs="Times New Roman"/>
        </w:rPr>
      </w:pPr>
      <w:bookmarkStart w:id="91" w:name="_Toc512758354"/>
      <w:r w:rsidRPr="00462E06">
        <w:rPr>
          <w:rFonts w:cs="Times New Roman"/>
        </w:rPr>
        <w:t>建模与预测</w:t>
      </w:r>
      <w:bookmarkEnd w:id="91"/>
    </w:p>
    <w:p w14:paraId="36370868" w14:textId="77777777" w:rsidR="005C7CE2" w:rsidRPr="00462E06" w:rsidRDefault="005C7CE2" w:rsidP="00096F66">
      <w:pPr>
        <w:spacing w:line="240" w:lineRule="auto"/>
        <w:ind w:firstLine="480"/>
        <w:rPr>
          <w:rFonts w:cs="Times New Roman"/>
        </w:rPr>
      </w:pPr>
    </w:p>
    <w:p w14:paraId="784A52AC" w14:textId="77777777" w:rsidR="00406CD2" w:rsidRPr="00462E06" w:rsidRDefault="00586B91" w:rsidP="00406CD2">
      <w:pPr>
        <w:ind w:firstLine="480"/>
        <w:rPr>
          <w:rFonts w:cs="Times New Roman"/>
          <w:szCs w:val="24"/>
        </w:rPr>
      </w:pPr>
      <w:r w:rsidRPr="00462E06">
        <w:rPr>
          <w:rFonts w:cs="Times New Roman"/>
        </w:rPr>
        <w:t>本章的主要内容为</w:t>
      </w:r>
      <w:r w:rsidR="00733B10" w:rsidRPr="00462E06">
        <w:rPr>
          <w:rFonts w:cs="Times New Roman"/>
        </w:rPr>
        <w:t>基于</w:t>
      </w:r>
      <w:r w:rsidR="00000BD1" w:rsidRPr="00462E06">
        <w:rPr>
          <w:rFonts w:cs="Times New Roman"/>
        </w:rPr>
        <w:t>前面研究</w:t>
      </w:r>
      <w:r w:rsidR="00733B10" w:rsidRPr="00462E06">
        <w:rPr>
          <w:rFonts w:cs="Times New Roman"/>
        </w:rPr>
        <w:t>得到的驾驶员的视觉搜索模式，</w:t>
      </w:r>
      <w:r w:rsidR="00406CD2" w:rsidRPr="00462E06">
        <w:rPr>
          <w:rFonts w:cs="Times New Roman"/>
        </w:rPr>
        <w:t>提出一种将聚类结果与有监督学习结合的新预方法，其中</w:t>
      </w:r>
      <w:r w:rsidR="001E74D6" w:rsidRPr="00462E06">
        <w:rPr>
          <w:rFonts w:cs="Times New Roman"/>
        </w:rPr>
        <w:t>采用的有监督学习算法为支持向量机（</w:t>
      </w:r>
      <w:r w:rsidR="001E74D6" w:rsidRPr="00462E06">
        <w:rPr>
          <w:rFonts w:cs="Times New Roman"/>
        </w:rPr>
        <w:t>LibSVM</w:t>
      </w:r>
      <w:r w:rsidR="001E74D6" w:rsidRPr="00462E06">
        <w:rPr>
          <w:rFonts w:cs="Times New Roman"/>
        </w:rPr>
        <w:t>）和随机森林（</w:t>
      </w:r>
      <w:r w:rsidR="001E74D6" w:rsidRPr="00462E06">
        <w:rPr>
          <w:rFonts w:cs="Times New Roman"/>
        </w:rPr>
        <w:t>Random Forest</w:t>
      </w:r>
      <w:r w:rsidR="001E74D6" w:rsidRPr="00462E06">
        <w:rPr>
          <w:rFonts w:cs="Times New Roman"/>
        </w:rPr>
        <w:t>），并配合网格搜索法和交叉验证，得到最佳模型参数。</w:t>
      </w:r>
      <w:r w:rsidR="00406CD2" w:rsidRPr="00462E06">
        <w:rPr>
          <w:rFonts w:cs="Times New Roman"/>
        </w:rPr>
        <w:t>最后</w:t>
      </w:r>
      <w:r w:rsidR="00336E06" w:rsidRPr="00462E06">
        <w:rPr>
          <w:rFonts w:cs="Times New Roman"/>
        </w:rPr>
        <w:t>将</w:t>
      </w:r>
      <w:r w:rsidR="00406CD2" w:rsidRPr="00462E06">
        <w:rPr>
          <w:rFonts w:cs="Times New Roman"/>
        </w:rPr>
        <w:t>新预测方法与传统有监督学习方法对比分析</w:t>
      </w:r>
      <w:r w:rsidR="00230FAD" w:rsidRPr="00462E06">
        <w:rPr>
          <w:rFonts w:cs="Times New Roman"/>
        </w:rPr>
        <w:t>。</w:t>
      </w:r>
    </w:p>
    <w:p w14:paraId="565288F8" w14:textId="77777777" w:rsidR="00586B91" w:rsidRPr="00462E06" w:rsidRDefault="00586B91" w:rsidP="00444FD3">
      <w:pPr>
        <w:ind w:firstLine="480"/>
        <w:rPr>
          <w:rFonts w:cs="Times New Roman"/>
        </w:rPr>
      </w:pPr>
      <w:r w:rsidRPr="00462E06">
        <w:rPr>
          <w:rFonts w:cs="Times New Roman"/>
        </w:rPr>
        <w:t>具体的建模和预测过程均由</w:t>
      </w:r>
      <w:r w:rsidR="00AC67DA" w:rsidRPr="00462E06">
        <w:rPr>
          <w:rFonts w:cs="Times New Roman"/>
        </w:rPr>
        <w:t>MATLAB</w:t>
      </w:r>
      <w:r w:rsidRPr="00462E06">
        <w:rPr>
          <w:rFonts w:cs="Times New Roman"/>
        </w:rPr>
        <w:t>编程完成，相关程序见附录。</w:t>
      </w:r>
    </w:p>
    <w:p w14:paraId="375D6EEE" w14:textId="77777777" w:rsidR="00C158E7" w:rsidRPr="00462E06" w:rsidRDefault="00490243" w:rsidP="004D03C8">
      <w:pPr>
        <w:pStyle w:val="1"/>
        <w:spacing w:before="163"/>
        <w:rPr>
          <w:rFonts w:cs="Times New Roman"/>
        </w:rPr>
      </w:pPr>
      <w:bookmarkStart w:id="92" w:name="_Toc512758355"/>
      <w:r w:rsidRPr="00462E06">
        <w:rPr>
          <w:rFonts w:cs="Times New Roman"/>
        </w:rPr>
        <w:t>有监督学习</w:t>
      </w:r>
      <w:r w:rsidR="00AA70B2" w:rsidRPr="00462E06">
        <w:rPr>
          <w:rFonts w:cs="Times New Roman"/>
        </w:rPr>
        <w:t>算法简介</w:t>
      </w:r>
      <w:bookmarkEnd w:id="92"/>
    </w:p>
    <w:p w14:paraId="16757C53" w14:textId="77777777" w:rsidR="00C94219" w:rsidRPr="00462E06" w:rsidRDefault="00633E57" w:rsidP="00C94219">
      <w:pPr>
        <w:ind w:firstLine="480"/>
        <w:rPr>
          <w:rFonts w:cs="Times New Roman"/>
        </w:rPr>
      </w:pPr>
      <w:r w:rsidRPr="00462E06">
        <w:rPr>
          <w:rFonts w:cs="Times New Roman"/>
        </w:rPr>
        <w:t>机器学习领域的算法成千上百，本次研究的分类问题所适应的算法也很多。针对这个问题，本次研究需要对算法进行优选。</w:t>
      </w:r>
      <w:r w:rsidRPr="00462E06">
        <w:rPr>
          <w:rFonts w:cs="Times New Roman"/>
        </w:rPr>
        <w:t>S.B.Kotsiantis</w:t>
      </w:r>
      <w:r w:rsidR="00D41BB4" w:rsidRPr="00462E06">
        <w:rPr>
          <w:rFonts w:cs="Times New Roman"/>
          <w:vertAlign w:val="superscript"/>
        </w:rPr>
        <w:fldChar w:fldCharType="begin"/>
      </w:r>
      <w:r w:rsidR="00D41BB4" w:rsidRPr="00462E06">
        <w:rPr>
          <w:rFonts w:cs="Times New Roman"/>
          <w:vertAlign w:val="superscript"/>
        </w:rPr>
        <w:instrText xml:space="preserve"> REF _Ref512435826 \r \h </w:instrText>
      </w:r>
      <w:r w:rsidR="00A91B92" w:rsidRPr="00462E06">
        <w:rPr>
          <w:rFonts w:cs="Times New Roman"/>
          <w:vertAlign w:val="superscript"/>
        </w:rPr>
        <w:instrText xml:space="preserve"> \* MERGEFORMAT </w:instrText>
      </w:r>
      <w:r w:rsidR="00D41BB4" w:rsidRPr="00462E06">
        <w:rPr>
          <w:rFonts w:cs="Times New Roman"/>
          <w:vertAlign w:val="superscript"/>
        </w:rPr>
      </w:r>
      <w:r w:rsidR="00D41BB4" w:rsidRPr="00462E06">
        <w:rPr>
          <w:rFonts w:cs="Times New Roman"/>
          <w:vertAlign w:val="superscript"/>
        </w:rPr>
        <w:fldChar w:fldCharType="separate"/>
      </w:r>
      <w:r w:rsidR="00AC64B7" w:rsidRPr="00462E06">
        <w:rPr>
          <w:rFonts w:cs="Times New Roman"/>
          <w:vertAlign w:val="superscript"/>
        </w:rPr>
        <w:t>[21]</w:t>
      </w:r>
      <w:r w:rsidR="00D41BB4" w:rsidRPr="00462E06">
        <w:rPr>
          <w:rFonts w:cs="Times New Roman"/>
          <w:vertAlign w:val="superscript"/>
        </w:rPr>
        <w:fldChar w:fldCharType="end"/>
      </w:r>
      <w:r w:rsidRPr="00462E06">
        <w:rPr>
          <w:rFonts w:cs="Times New Roman"/>
        </w:rPr>
        <w:t>详细分析了六种</w:t>
      </w:r>
      <w:r w:rsidR="00BF144C" w:rsidRPr="00462E06">
        <w:rPr>
          <w:rFonts w:cs="Times New Roman"/>
        </w:rPr>
        <w:t>常见</w:t>
      </w:r>
      <w:r w:rsidRPr="00462E06">
        <w:rPr>
          <w:rFonts w:cs="Times New Roman"/>
        </w:rPr>
        <w:t>机器学习分类算法的优缺点，并对这些算法进行了分类准确率、分类速度、学习速度、过拟合风险处理能力等方面进行了对比。</w:t>
      </w:r>
    </w:p>
    <w:p w14:paraId="342F4A27" w14:textId="77777777" w:rsidR="00633E57" w:rsidRPr="00462E06" w:rsidRDefault="00633E57" w:rsidP="00C94219">
      <w:pPr>
        <w:ind w:firstLine="480"/>
        <w:rPr>
          <w:rFonts w:cs="Times New Roman"/>
        </w:rPr>
      </w:pPr>
      <w:r w:rsidRPr="00462E06">
        <w:rPr>
          <w:rFonts w:cs="Times New Roman"/>
        </w:rPr>
        <w:t>针对其中五种分类算法（随机森林、神经网络、朴素贝叶斯、</w:t>
      </w:r>
      <w:r w:rsidRPr="00462E06">
        <w:rPr>
          <w:rFonts w:cs="Times New Roman"/>
        </w:rPr>
        <w:t>k</w:t>
      </w:r>
      <w:r w:rsidRPr="00462E06">
        <w:rPr>
          <w:rFonts w:cs="Times New Roman"/>
        </w:rPr>
        <w:t>近邻、支持向量机）部分的对比分析结果，整理成</w:t>
      </w:r>
      <w:r w:rsidR="00EB3011" w:rsidRPr="00462E06">
        <w:rPr>
          <w:rFonts w:cs="Times New Roman"/>
        </w:rPr>
        <w:fldChar w:fldCharType="begin"/>
      </w:r>
      <w:r w:rsidR="00EB3011" w:rsidRPr="00462E06">
        <w:rPr>
          <w:rFonts w:cs="Times New Roman"/>
        </w:rPr>
        <w:instrText xml:space="preserve"> REF _Ref512117625 \n \h </w:instrText>
      </w:r>
      <w:r w:rsidR="00A91B92" w:rsidRPr="00462E06">
        <w:rPr>
          <w:rFonts w:cs="Times New Roman"/>
        </w:rPr>
        <w:instrText xml:space="preserve"> \* MERGEFORMAT </w:instrText>
      </w:r>
      <w:r w:rsidR="00EB3011" w:rsidRPr="00462E06">
        <w:rPr>
          <w:rFonts w:cs="Times New Roman"/>
        </w:rPr>
      </w:r>
      <w:r w:rsidR="00EB3011" w:rsidRPr="00462E06">
        <w:rPr>
          <w:rFonts w:cs="Times New Roman"/>
        </w:rPr>
        <w:fldChar w:fldCharType="separate"/>
      </w:r>
      <w:r w:rsidR="00AC64B7" w:rsidRPr="00462E06">
        <w:rPr>
          <w:rFonts w:cs="Times New Roman"/>
        </w:rPr>
        <w:t>表</w:t>
      </w:r>
      <w:r w:rsidR="00AC64B7" w:rsidRPr="00462E06">
        <w:rPr>
          <w:rFonts w:cs="Times New Roman"/>
        </w:rPr>
        <w:t>5-1</w:t>
      </w:r>
      <w:r w:rsidR="00EB3011" w:rsidRPr="00462E06">
        <w:rPr>
          <w:rFonts w:cs="Times New Roman"/>
        </w:rPr>
        <w:fldChar w:fldCharType="end"/>
      </w:r>
      <w:r w:rsidRPr="00462E06">
        <w:rPr>
          <w:rFonts w:cs="Times New Roman"/>
        </w:rPr>
        <w:t>。</w:t>
      </w:r>
    </w:p>
    <w:p w14:paraId="153C9762" w14:textId="77777777" w:rsidR="00633E57" w:rsidRPr="00462E06" w:rsidRDefault="00633E57" w:rsidP="008B1006">
      <w:pPr>
        <w:pStyle w:val="af1"/>
        <w:numPr>
          <w:ilvl w:val="0"/>
          <w:numId w:val="11"/>
        </w:numPr>
        <w:spacing w:beforeLines="100" w:before="326" w:afterLines="50" w:after="163"/>
        <w:rPr>
          <w:rFonts w:cs="Times New Roman"/>
        </w:rPr>
      </w:pPr>
      <w:bookmarkStart w:id="93" w:name="_Ref512117625"/>
      <w:r w:rsidRPr="00462E06">
        <w:rPr>
          <w:rFonts w:cs="Times New Roman"/>
        </w:rPr>
        <w:t>分类算法性能对比表</w:t>
      </w:r>
      <w:bookmarkEnd w:id="93"/>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62E06"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p w14:paraId="3E0DC8C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RF</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神经网络</w:t>
            </w:r>
          </w:p>
          <w:p w14:paraId="587835A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k</w:t>
            </w:r>
            <w:r w:rsidRPr="00462E06">
              <w:rPr>
                <w:rFonts w:eastAsia="宋体" w:cs="Times New Roman"/>
                <w:b w:val="0"/>
                <w:color w:val="000000"/>
                <w:kern w:val="0"/>
                <w:sz w:val="21"/>
                <w:szCs w:val="21"/>
              </w:rPr>
              <w:t>近邻</w:t>
            </w:r>
          </w:p>
          <w:p w14:paraId="610BEE9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kNN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支持向量机</w:t>
            </w:r>
          </w:p>
          <w:p w14:paraId="46308AEF"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SVM</w:t>
            </w:r>
            <w:r w:rsidRPr="00462E06">
              <w:rPr>
                <w:rFonts w:eastAsia="宋体" w:cs="Times New Roman"/>
                <w:b w:val="0"/>
                <w:color w:val="000000"/>
                <w:kern w:val="0"/>
                <w:sz w:val="21"/>
                <w:szCs w:val="21"/>
              </w:rPr>
              <w:t>）</w:t>
            </w:r>
          </w:p>
        </w:tc>
      </w:tr>
      <w:tr w:rsidR="00633E57" w:rsidRPr="00462E06"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8CC348F" w14:textId="77777777" w:rsidTr="00216A82">
        <w:trPr>
          <w:trHeight w:val="270"/>
        </w:trPr>
        <w:tc>
          <w:tcPr>
            <w:tcW w:w="1265" w:type="pct"/>
            <w:noWrap/>
            <w:vAlign w:val="center"/>
            <w:hideMark/>
          </w:tcPr>
          <w:p w14:paraId="498A59A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分类速度</w:t>
            </w:r>
          </w:p>
        </w:tc>
        <w:tc>
          <w:tcPr>
            <w:tcW w:w="747" w:type="pct"/>
            <w:noWrap/>
            <w:vAlign w:val="center"/>
            <w:hideMark/>
          </w:tcPr>
          <w:p w14:paraId="5B9E1B48"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B8986A0"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5FE906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1F7797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FAC7B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5F089238" w14:textId="77777777" w:rsidTr="00216A82">
        <w:trPr>
          <w:trHeight w:val="270"/>
        </w:trPr>
        <w:tc>
          <w:tcPr>
            <w:tcW w:w="1265" w:type="pct"/>
            <w:noWrap/>
            <w:vAlign w:val="center"/>
            <w:hideMark/>
          </w:tcPr>
          <w:p w14:paraId="0D09289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学习速度</w:t>
            </w:r>
          </w:p>
        </w:tc>
        <w:tc>
          <w:tcPr>
            <w:tcW w:w="747" w:type="pct"/>
            <w:noWrap/>
            <w:vAlign w:val="center"/>
            <w:hideMark/>
          </w:tcPr>
          <w:p w14:paraId="33661B9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6F3E472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33D6DD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26AB27D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0F2379E9"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B151EC3" w14:textId="77777777" w:rsidTr="00216A82">
        <w:trPr>
          <w:trHeight w:val="270"/>
        </w:trPr>
        <w:tc>
          <w:tcPr>
            <w:tcW w:w="1265" w:type="pct"/>
            <w:noWrap/>
            <w:vAlign w:val="center"/>
            <w:hideMark/>
          </w:tcPr>
          <w:p w14:paraId="66DE5F7C"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734190C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355BCB9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9DC9E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957744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bl>
    <w:p w14:paraId="3F067DE2" w14:textId="77777777" w:rsidR="00633E57" w:rsidRPr="00462E06" w:rsidRDefault="00633E57" w:rsidP="00FC7F3A">
      <w:pPr>
        <w:spacing w:line="240" w:lineRule="auto"/>
        <w:ind w:firstLineChars="0" w:firstLine="0"/>
        <w:rPr>
          <w:rFonts w:cs="Times New Roman"/>
        </w:rPr>
      </w:pPr>
    </w:p>
    <w:p w14:paraId="77182A14" w14:textId="77777777" w:rsidR="00633E57" w:rsidRPr="00462E06" w:rsidRDefault="00633E57" w:rsidP="00633E57">
      <w:pPr>
        <w:ind w:firstLine="480"/>
        <w:rPr>
          <w:rFonts w:cs="Times New Roman"/>
        </w:rPr>
      </w:pPr>
      <w:r w:rsidRPr="00462E06">
        <w:rPr>
          <w:rFonts w:cs="Times New Roman"/>
        </w:rPr>
        <w:t>从表中可以看出，在最主要的算法要求</w:t>
      </w:r>
      <w:r w:rsidRPr="00462E06">
        <w:rPr>
          <w:rFonts w:cs="Times New Roman"/>
        </w:rPr>
        <w:t>——</w:t>
      </w:r>
      <w:r w:rsidRPr="00462E06">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62E06" w:rsidRDefault="00633E57" w:rsidP="00633E57">
      <w:pPr>
        <w:ind w:firstLine="480"/>
        <w:rPr>
          <w:rFonts w:cs="Times New Roman"/>
        </w:rPr>
      </w:pPr>
      <w:r w:rsidRPr="00462E06">
        <w:rPr>
          <w:rFonts w:cs="Times New Roman"/>
        </w:rPr>
        <w:t>综合上述性能</w:t>
      </w:r>
      <w:r w:rsidR="009757FB" w:rsidRPr="00462E06">
        <w:rPr>
          <w:rFonts w:cs="Times New Roman"/>
        </w:rPr>
        <w:t>特征</w:t>
      </w:r>
      <w:r w:rsidRPr="00462E06">
        <w:rPr>
          <w:rFonts w:cs="Times New Roman"/>
        </w:rPr>
        <w:t>，本次研究选取</w:t>
      </w:r>
      <w:r w:rsidR="00480263" w:rsidRPr="00462E06">
        <w:rPr>
          <w:rFonts w:cs="Times New Roman"/>
        </w:rPr>
        <w:t>支持向量机</w:t>
      </w:r>
      <w:r w:rsidRPr="00462E06">
        <w:rPr>
          <w:rFonts w:cs="Times New Roman"/>
        </w:rPr>
        <w:t>和</w:t>
      </w:r>
      <w:r w:rsidR="00480263" w:rsidRPr="00462E06">
        <w:rPr>
          <w:rFonts w:cs="Times New Roman"/>
        </w:rPr>
        <w:t>随机森林</w:t>
      </w:r>
      <w:r w:rsidRPr="00462E06">
        <w:rPr>
          <w:rFonts w:cs="Times New Roman"/>
        </w:rPr>
        <w:t>作为下一步建模预测的分类算法。</w:t>
      </w:r>
    </w:p>
    <w:p w14:paraId="7E75CDC1" w14:textId="77777777" w:rsidR="001D19EC" w:rsidRPr="00462E06" w:rsidRDefault="00490243" w:rsidP="004D03C8">
      <w:pPr>
        <w:pStyle w:val="2"/>
        <w:spacing w:before="163"/>
      </w:pPr>
      <w:bookmarkStart w:id="94" w:name="_Toc512758356"/>
      <w:r w:rsidRPr="00462E06">
        <w:rPr>
          <w:rStyle w:val="ad"/>
          <w:rFonts w:cs="Times New Roman"/>
          <w:bCs/>
          <w:sz w:val="24"/>
        </w:rPr>
        <w:lastRenderedPageBreak/>
        <w:t>支持向量机</w:t>
      </w:r>
      <w:r w:rsidR="00C27749" w:rsidRPr="00462E06">
        <w:rPr>
          <w:rStyle w:val="ad"/>
          <w:rFonts w:cs="Times New Roman"/>
          <w:bCs/>
          <w:sz w:val="24"/>
        </w:rPr>
        <w:t>算法</w:t>
      </w:r>
      <w:r w:rsidR="00AA70B2" w:rsidRPr="00462E06">
        <w:rPr>
          <w:rStyle w:val="ad"/>
          <w:rFonts w:cs="Times New Roman"/>
          <w:bCs/>
          <w:sz w:val="24"/>
        </w:rPr>
        <w:t>简介</w:t>
      </w:r>
      <w:bookmarkEnd w:id="94"/>
    </w:p>
    <w:p w14:paraId="08636120" w14:textId="77777777" w:rsidR="004766B1" w:rsidRPr="00462E06" w:rsidRDefault="0066149E" w:rsidP="00512A6E">
      <w:pPr>
        <w:ind w:firstLine="480"/>
        <w:rPr>
          <w:rFonts w:cs="Times New Roman"/>
        </w:rPr>
      </w:pPr>
      <w:r w:rsidRPr="00462E06">
        <w:rPr>
          <w:rFonts w:cs="Times New Roman"/>
        </w:rPr>
        <w:t>支持向量机（</w:t>
      </w:r>
      <w:r w:rsidRPr="00462E06">
        <w:rPr>
          <w:rFonts w:cs="Times New Roman"/>
        </w:rPr>
        <w:t>Support Vector Machine</w:t>
      </w:r>
      <w:r w:rsidRPr="00462E06">
        <w:rPr>
          <w:rFonts w:cs="Times New Roman"/>
        </w:rPr>
        <w:t>）是</w:t>
      </w:r>
      <w:r w:rsidR="00306D72" w:rsidRPr="00462E06">
        <w:rPr>
          <w:rFonts w:cs="Times New Roman"/>
        </w:rPr>
        <w:t>机</w:t>
      </w:r>
      <w:r w:rsidR="0099626A" w:rsidRPr="00462E06">
        <w:rPr>
          <w:rFonts w:cs="Times New Roman"/>
        </w:rPr>
        <w:t>器学习</w:t>
      </w:r>
      <w:r w:rsidR="00813EE8" w:rsidRPr="00462E06">
        <w:rPr>
          <w:rFonts w:cs="Times New Roman"/>
        </w:rPr>
        <w:t>中</w:t>
      </w:r>
      <w:r w:rsidRPr="00462E06">
        <w:rPr>
          <w:rFonts w:cs="Times New Roman"/>
        </w:rPr>
        <w:t>一种</w:t>
      </w:r>
      <w:r w:rsidR="0050622D" w:rsidRPr="00462E06">
        <w:rPr>
          <w:rFonts w:cs="Times New Roman"/>
        </w:rPr>
        <w:t>分类</w:t>
      </w:r>
      <w:r w:rsidRPr="00462E06">
        <w:rPr>
          <w:rFonts w:cs="Times New Roman"/>
        </w:rPr>
        <w:t>快速</w:t>
      </w:r>
      <w:r w:rsidR="0050622D" w:rsidRPr="00462E06">
        <w:rPr>
          <w:rFonts w:cs="Times New Roman"/>
        </w:rPr>
        <w:t>性能</w:t>
      </w:r>
      <w:r w:rsidRPr="00462E06">
        <w:rPr>
          <w:rFonts w:cs="Times New Roman"/>
        </w:rPr>
        <w:t>可靠分类算法，可以在数据量有限的情况下很好地完成任务。</w:t>
      </w:r>
      <w:r w:rsidR="00A237B0" w:rsidRPr="00462E06">
        <w:rPr>
          <w:rFonts w:cs="Times New Roman"/>
        </w:rPr>
        <w:t>该算法</w:t>
      </w:r>
      <w:r w:rsidRPr="00462E06">
        <w:rPr>
          <w:rFonts w:cs="Times New Roman"/>
        </w:rPr>
        <w:t>是</w:t>
      </w:r>
      <w:r w:rsidR="001D41B2" w:rsidRPr="00462E06">
        <w:rPr>
          <w:rFonts w:cs="Times New Roman"/>
        </w:rPr>
        <w:t>利用</w:t>
      </w:r>
      <w:r w:rsidR="00FE5DB2" w:rsidRPr="00462E06">
        <w:rPr>
          <w:rFonts w:cs="Times New Roman"/>
        </w:rPr>
        <w:t>最小化</w:t>
      </w:r>
      <w:r w:rsidRPr="00462E06">
        <w:rPr>
          <w:rFonts w:cs="Times New Roman"/>
        </w:rPr>
        <w:t>结构化风险来</w:t>
      </w:r>
      <w:r w:rsidR="00354AC6" w:rsidRPr="00462E06">
        <w:rPr>
          <w:rFonts w:cs="Times New Roman"/>
        </w:rPr>
        <w:t>增强</w:t>
      </w:r>
      <w:r w:rsidRPr="00462E06">
        <w:rPr>
          <w:rFonts w:cs="Times New Roman"/>
        </w:rPr>
        <w:t>学习机泛化能力，</w:t>
      </w:r>
      <w:r w:rsidR="0041666A" w:rsidRPr="00462E06">
        <w:rPr>
          <w:rFonts w:cs="Times New Roman"/>
        </w:rPr>
        <w:t>使得</w:t>
      </w:r>
      <w:r w:rsidRPr="00462E06">
        <w:rPr>
          <w:rFonts w:cs="Times New Roman"/>
        </w:rPr>
        <w:t>经验风险和置信范围的</w:t>
      </w:r>
      <w:r w:rsidR="00835F72" w:rsidRPr="00462E06">
        <w:rPr>
          <w:rFonts w:cs="Times New Roman"/>
        </w:rPr>
        <w:t>达到最小</w:t>
      </w:r>
      <w:r w:rsidRPr="00462E06">
        <w:rPr>
          <w:rFonts w:cs="Times New Roman"/>
        </w:rPr>
        <w:t>，</w:t>
      </w:r>
      <w:r w:rsidR="00B920D6" w:rsidRPr="00462E06">
        <w:rPr>
          <w:rFonts w:cs="Times New Roman"/>
        </w:rPr>
        <w:t>进</w:t>
      </w:r>
      <w:r w:rsidRPr="00462E06">
        <w:rPr>
          <w:rFonts w:cs="Times New Roman"/>
        </w:rPr>
        <w:t>而</w:t>
      </w:r>
      <w:r w:rsidR="002016C9" w:rsidRPr="00462E06">
        <w:rPr>
          <w:rFonts w:cs="Times New Roman"/>
        </w:rPr>
        <w:t>实现</w:t>
      </w:r>
      <w:r w:rsidR="00AD5E7F" w:rsidRPr="00462E06">
        <w:rPr>
          <w:rFonts w:cs="Times New Roman"/>
        </w:rPr>
        <w:t>在</w:t>
      </w:r>
      <w:r w:rsidR="00AC0101" w:rsidRPr="00462E06">
        <w:rPr>
          <w:rFonts w:cs="Times New Roman"/>
        </w:rPr>
        <w:t>数据样本</w:t>
      </w:r>
      <w:r w:rsidR="00F03820" w:rsidRPr="00462E06">
        <w:rPr>
          <w:rFonts w:cs="Times New Roman"/>
        </w:rPr>
        <w:t>量</w:t>
      </w:r>
      <w:r w:rsidRPr="00462E06">
        <w:rPr>
          <w:rFonts w:cs="Times New Roman"/>
        </w:rPr>
        <w:t>较小的</w:t>
      </w:r>
      <w:r w:rsidR="004D21F4" w:rsidRPr="00462E06">
        <w:rPr>
          <w:rFonts w:cs="Times New Roman"/>
        </w:rPr>
        <w:t>条件</w:t>
      </w:r>
      <w:r w:rsidRPr="00462E06">
        <w:rPr>
          <w:rFonts w:cs="Times New Roman"/>
        </w:rPr>
        <w:t>下，</w:t>
      </w:r>
      <w:r w:rsidR="00CB2198" w:rsidRPr="00462E06">
        <w:rPr>
          <w:rFonts w:cs="Times New Roman"/>
        </w:rPr>
        <w:t>同样可以</w:t>
      </w:r>
      <w:r w:rsidR="003737FF" w:rsidRPr="00462E06">
        <w:rPr>
          <w:rFonts w:cs="Times New Roman"/>
        </w:rPr>
        <w:t>得到比较</w:t>
      </w:r>
      <w:r w:rsidR="00407830" w:rsidRPr="00462E06">
        <w:rPr>
          <w:rFonts w:cs="Times New Roman"/>
        </w:rPr>
        <w:t>优秀</w:t>
      </w:r>
      <w:r w:rsidRPr="00462E06">
        <w:rPr>
          <w:rFonts w:cs="Times New Roman"/>
        </w:rPr>
        <w:t>的统计规律的目的。</w:t>
      </w:r>
      <w:r w:rsidR="004766B1" w:rsidRPr="00462E06">
        <w:rPr>
          <w:rFonts w:cs="Times New Roman"/>
        </w:rPr>
        <w:t>支持向量机的</w:t>
      </w:r>
      <w:r w:rsidR="009E0A2D" w:rsidRPr="00462E06">
        <w:rPr>
          <w:rFonts w:cs="Times New Roman"/>
        </w:rPr>
        <w:t>分类策略是最大化两个类之间的间隔</w:t>
      </w:r>
      <w:r w:rsidR="00183A06" w:rsidRPr="00462E06">
        <w:rPr>
          <w:rFonts w:cs="Times New Roman"/>
        </w:rPr>
        <w:t>，因此在特征空间上可使间隔最大化的线性分类器为该算法的基本模型定义</w:t>
      </w:r>
      <w:r w:rsidR="00556664" w:rsidRPr="00462E06">
        <w:rPr>
          <w:rFonts w:cs="Times New Roman"/>
          <w:vertAlign w:val="superscript"/>
        </w:rPr>
        <w:fldChar w:fldCharType="begin"/>
      </w:r>
      <w:r w:rsidR="00556664" w:rsidRPr="00462E06">
        <w:rPr>
          <w:rFonts w:cs="Times New Roman"/>
          <w:vertAlign w:val="superscript"/>
        </w:rPr>
        <w:instrText xml:space="preserve"> REF _Ref512436889 \r \h </w:instrText>
      </w:r>
      <w:r w:rsidR="00A91B92" w:rsidRPr="00462E06">
        <w:rPr>
          <w:rFonts w:cs="Times New Roman"/>
          <w:vertAlign w:val="superscript"/>
        </w:rPr>
        <w:instrText xml:space="preserve"> \* MERGEFORMAT </w:instrText>
      </w:r>
      <w:r w:rsidR="00556664" w:rsidRPr="00462E06">
        <w:rPr>
          <w:rFonts w:cs="Times New Roman"/>
          <w:vertAlign w:val="superscript"/>
        </w:rPr>
      </w:r>
      <w:r w:rsidR="00556664" w:rsidRPr="00462E06">
        <w:rPr>
          <w:rFonts w:cs="Times New Roman"/>
          <w:vertAlign w:val="superscript"/>
        </w:rPr>
        <w:fldChar w:fldCharType="separate"/>
      </w:r>
      <w:r w:rsidR="00AC64B7" w:rsidRPr="00462E06">
        <w:rPr>
          <w:rFonts w:cs="Times New Roman"/>
          <w:vertAlign w:val="superscript"/>
        </w:rPr>
        <w:t>[22]</w:t>
      </w:r>
      <w:r w:rsidR="00556664" w:rsidRPr="00462E06">
        <w:rPr>
          <w:rFonts w:cs="Times New Roman"/>
          <w:vertAlign w:val="superscript"/>
        </w:rPr>
        <w:fldChar w:fldCharType="end"/>
      </w:r>
      <w:r w:rsidR="00183A06" w:rsidRPr="00462E06">
        <w:rPr>
          <w:rFonts w:cs="Times New Roman"/>
        </w:rPr>
        <w:t>。</w:t>
      </w:r>
    </w:p>
    <w:p w14:paraId="6791AD6A" w14:textId="77777777" w:rsidR="001D19EC" w:rsidRPr="00462E06" w:rsidRDefault="00FC7F3A" w:rsidP="00FC7F3A">
      <w:pPr>
        <w:ind w:firstLine="480"/>
        <w:rPr>
          <w:rFonts w:cs="Times New Roman"/>
        </w:rPr>
      </w:pPr>
      <w:r w:rsidRPr="00462E06">
        <w:rPr>
          <w:rFonts w:cs="Times New Roman"/>
          <w:noProof/>
        </w:rPr>
        <w:drawing>
          <wp:anchor distT="0" distB="0" distL="114300" distR="114300" simplePos="0" relativeHeight="251479040" behindDoc="1" locked="0" layoutInCell="1" allowOverlap="1" wp14:anchorId="44ED9B28" wp14:editId="2FF78F18">
            <wp:simplePos x="0" y="0"/>
            <wp:positionH relativeFrom="margin">
              <wp:posOffset>1678940</wp:posOffset>
            </wp:positionH>
            <wp:positionV relativeFrom="paragraph">
              <wp:posOffset>753745</wp:posOffset>
            </wp:positionV>
            <wp:extent cx="2401200" cy="1800000"/>
            <wp:effectExtent l="0" t="0" r="0" b="0"/>
            <wp:wrapTopAndBottom/>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2E06">
        <w:rPr>
          <w:rFonts w:cs="Times New Roman"/>
        </w:rPr>
        <w:t>若</w:t>
      </w:r>
      <w:r w:rsidR="00C158E7" w:rsidRPr="00462E06">
        <w:rPr>
          <w:rFonts w:cs="Times New Roman"/>
        </w:rPr>
        <w:t>有两组不同种类的数据分布在一个二维平面上，可以用一条线将其分成两部分，这条线便定义为超平面，其两边代表了不同的数据，有不同的数据标签。如</w:t>
      </w:r>
      <w:r w:rsidRPr="00462E06">
        <w:rPr>
          <w:rFonts w:cs="Times New Roman"/>
        </w:rPr>
        <w:fldChar w:fldCharType="begin"/>
      </w:r>
      <w:r w:rsidRPr="00462E06">
        <w:rPr>
          <w:rFonts w:cs="Times New Roman"/>
        </w:rPr>
        <w:instrText xml:space="preserve"> REF _Ref512205311 \r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w:t>
      </w:r>
      <w:r w:rsidRPr="00462E06">
        <w:rPr>
          <w:rFonts w:cs="Times New Roman"/>
        </w:rPr>
        <w:fldChar w:fldCharType="end"/>
      </w:r>
      <w:r w:rsidR="00C158E7" w:rsidRPr="00462E06">
        <w:rPr>
          <w:rFonts w:cs="Times New Roman"/>
        </w:rPr>
        <w:t>所示。</w:t>
      </w:r>
    </w:p>
    <w:p w14:paraId="5AB69C77" w14:textId="77777777" w:rsidR="00C158E7" w:rsidRPr="00462E06" w:rsidRDefault="00C158E7" w:rsidP="008B1006">
      <w:pPr>
        <w:pStyle w:val="af1"/>
        <w:numPr>
          <w:ilvl w:val="0"/>
          <w:numId w:val="13"/>
        </w:numPr>
        <w:spacing w:before="0" w:after="326"/>
        <w:rPr>
          <w:rFonts w:cs="Times New Roman"/>
        </w:rPr>
      </w:pPr>
      <w:bookmarkStart w:id="95" w:name="_Ref512205311"/>
      <w:r w:rsidRPr="00462E06">
        <w:rPr>
          <w:rFonts w:cs="Times New Roman"/>
        </w:rPr>
        <w:t>超平面区分两类数据</w:t>
      </w:r>
      <w:bookmarkEnd w:id="95"/>
    </w:p>
    <w:p w14:paraId="2A9D5CB8" w14:textId="022B1F12" w:rsidR="00C158E7" w:rsidRPr="00462E06" w:rsidRDefault="00D94412" w:rsidP="00D94412">
      <w:pPr>
        <w:ind w:firstLine="480"/>
        <w:rPr>
          <w:rFonts w:cs="Times New Roman"/>
        </w:rPr>
      </w:pPr>
      <w:r w:rsidRPr="00462E06">
        <w:rPr>
          <w:rFonts w:cs="Times New Roman"/>
          <w:noProof/>
        </w:rPr>
        <w:drawing>
          <wp:anchor distT="0" distB="0" distL="114300" distR="114300" simplePos="0" relativeHeight="251483136" behindDoc="1" locked="0" layoutInCell="1" allowOverlap="1" wp14:anchorId="6AD7B687" wp14:editId="47394989">
            <wp:simplePos x="0" y="0"/>
            <wp:positionH relativeFrom="margin">
              <wp:posOffset>1678940</wp:posOffset>
            </wp:positionH>
            <wp:positionV relativeFrom="paragraph">
              <wp:posOffset>1164590</wp:posOffset>
            </wp:positionV>
            <wp:extent cx="2401200" cy="1800000"/>
            <wp:effectExtent l="0" t="0" r="0" b="0"/>
            <wp:wrapTopAndBottom/>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1798" r="4943"/>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392">
        <w:rPr>
          <w:rFonts w:cs="Times New Roman" w:hint="eastAsia"/>
        </w:rPr>
        <w:t>对某一样本点分类，这个点和超平面之间的距离在一定程度上可以代表分类器预测结果的准确程度或者可信度。</w:t>
      </w:r>
      <w:r w:rsidR="00C158E7" w:rsidRPr="00462E06">
        <w:rPr>
          <w:rFonts w:cs="Times New Roman"/>
        </w:rPr>
        <w:t>那么如果这个</w:t>
      </w:r>
      <w:r w:rsidR="00C158E7" w:rsidRPr="00462E06">
        <w:rPr>
          <w:rFonts w:cs="Times New Roman"/>
        </w:rPr>
        <w:t>“</w:t>
      </w:r>
      <w:r w:rsidR="00C158E7" w:rsidRPr="00462E06">
        <w:rPr>
          <w:rFonts w:cs="Times New Roman"/>
        </w:rPr>
        <w:t>间隔</w:t>
      </w:r>
      <w:r w:rsidR="00C158E7" w:rsidRPr="00462E06">
        <w:rPr>
          <w:rFonts w:cs="Times New Roman"/>
        </w:rPr>
        <w:t>”</w:t>
      </w:r>
      <w:r w:rsidR="00C158E7" w:rsidRPr="00462E06">
        <w:rPr>
          <w:rFonts w:cs="Times New Roman"/>
        </w:rPr>
        <w:t>越大，分类的</w:t>
      </w:r>
      <w:r w:rsidR="008528E9">
        <w:rPr>
          <w:rFonts w:cs="Times New Roman" w:hint="eastAsia"/>
        </w:rPr>
        <w:t>可</w:t>
      </w:r>
      <w:r w:rsidR="00C158E7" w:rsidRPr="00462E06">
        <w:rPr>
          <w:rFonts w:cs="Times New Roman"/>
        </w:rPr>
        <w:t>信度也就越大。</w:t>
      </w:r>
      <w:r w:rsidR="00854DA1">
        <w:rPr>
          <w:rFonts w:cs="Times New Roman" w:hint="eastAsia"/>
        </w:rPr>
        <w:t>因此</w:t>
      </w:r>
      <w:r w:rsidR="00C158E7" w:rsidRPr="00462E06">
        <w:rPr>
          <w:rFonts w:cs="Times New Roman"/>
        </w:rPr>
        <w:t>，让所</w:t>
      </w:r>
      <w:r w:rsidR="005D3366">
        <w:rPr>
          <w:rFonts w:cs="Times New Roman" w:hint="eastAsia"/>
        </w:rPr>
        <w:t>产生</w:t>
      </w:r>
      <w:r w:rsidR="00C158E7" w:rsidRPr="00462E06">
        <w:rPr>
          <w:rFonts w:cs="Times New Roman"/>
        </w:rPr>
        <w:t>的超平面能够最大化这个</w:t>
      </w:r>
      <w:r w:rsidR="00C158E7" w:rsidRPr="00462E06">
        <w:rPr>
          <w:rFonts w:cs="Times New Roman"/>
        </w:rPr>
        <w:t>“</w:t>
      </w:r>
      <w:r w:rsidR="00C158E7" w:rsidRPr="00462E06">
        <w:rPr>
          <w:rFonts w:cs="Times New Roman"/>
        </w:rPr>
        <w:t>间隔</w:t>
      </w:r>
      <w:r w:rsidR="00C158E7" w:rsidRPr="00462E06">
        <w:rPr>
          <w:rFonts w:cs="Times New Roman"/>
        </w:rPr>
        <w:t>”</w:t>
      </w:r>
      <w:r w:rsidR="00C158E7" w:rsidRPr="00462E06">
        <w:rPr>
          <w:rFonts w:cs="Times New Roman"/>
        </w:rPr>
        <w:t>值</w:t>
      </w:r>
      <w:r w:rsidR="005D3366">
        <w:rPr>
          <w:rFonts w:cs="Times New Roman" w:hint="eastAsia"/>
        </w:rPr>
        <w:t>，可以</w:t>
      </w:r>
      <w:r w:rsidR="005D3366" w:rsidRPr="00462E06">
        <w:rPr>
          <w:rFonts w:cs="Times New Roman"/>
        </w:rPr>
        <w:t>使得分类</w:t>
      </w:r>
      <w:r w:rsidR="005D3366">
        <w:rPr>
          <w:rFonts w:cs="Times New Roman" w:hint="eastAsia"/>
        </w:rPr>
        <w:t>结果的可</w:t>
      </w:r>
      <w:r w:rsidR="005D3366" w:rsidRPr="00462E06">
        <w:rPr>
          <w:rFonts w:cs="Times New Roman"/>
        </w:rPr>
        <w:t>信度</w:t>
      </w:r>
      <w:r w:rsidR="005D3366">
        <w:rPr>
          <w:rFonts w:cs="Times New Roman" w:hint="eastAsia"/>
        </w:rPr>
        <w:t>尽可能地</w:t>
      </w:r>
      <w:r w:rsidR="005D3366" w:rsidRPr="00462E06">
        <w:rPr>
          <w:rFonts w:cs="Times New Roman"/>
        </w:rPr>
        <w:t>高</w:t>
      </w:r>
      <w:r w:rsidR="00C158E7" w:rsidRPr="00462E06">
        <w:rPr>
          <w:rFonts w:cs="Times New Roman"/>
        </w:rPr>
        <w:t>。这个</w:t>
      </w:r>
      <w:r w:rsidR="00C158E7" w:rsidRPr="00462E06">
        <w:rPr>
          <w:rFonts w:cs="Times New Roman"/>
        </w:rPr>
        <w:t>“</w:t>
      </w:r>
      <w:r w:rsidR="00C158E7" w:rsidRPr="00462E06">
        <w:rPr>
          <w:rFonts w:cs="Times New Roman"/>
        </w:rPr>
        <w:t>间隔</w:t>
      </w:r>
      <w:r w:rsidR="00C158E7" w:rsidRPr="00462E06">
        <w:rPr>
          <w:rFonts w:cs="Times New Roman"/>
        </w:rPr>
        <w:t>”</w:t>
      </w:r>
      <w:r w:rsidR="00C158E7" w:rsidRPr="00462E06">
        <w:rPr>
          <w:rFonts w:cs="Times New Roman"/>
        </w:rPr>
        <w:t>值定义为</w:t>
      </w:r>
      <w:r w:rsidR="005967B9" w:rsidRPr="00462E06">
        <w:rPr>
          <w:rFonts w:cs="Times New Roman"/>
        </w:rPr>
        <w:fldChar w:fldCharType="begin"/>
      </w:r>
      <w:r w:rsidR="005967B9" w:rsidRPr="00462E06">
        <w:rPr>
          <w:rFonts w:cs="Times New Roman"/>
        </w:rPr>
        <w:instrText xml:space="preserve"> REF _Ref512205450 \r \h </w:instrText>
      </w:r>
      <w:r w:rsidR="00A91B92" w:rsidRPr="00462E06">
        <w:rPr>
          <w:rFonts w:cs="Times New Roman"/>
        </w:rPr>
        <w:instrText xml:space="preserve"> \* MERGEFORMAT </w:instrText>
      </w:r>
      <w:r w:rsidR="005967B9" w:rsidRPr="00462E06">
        <w:rPr>
          <w:rFonts w:cs="Times New Roman"/>
        </w:rPr>
      </w:r>
      <w:r w:rsidR="005967B9" w:rsidRPr="00462E06">
        <w:rPr>
          <w:rFonts w:cs="Times New Roman"/>
        </w:rPr>
        <w:fldChar w:fldCharType="separate"/>
      </w:r>
      <w:r w:rsidR="00AC64B7" w:rsidRPr="00462E06">
        <w:rPr>
          <w:rFonts w:cs="Times New Roman"/>
        </w:rPr>
        <w:t>图</w:t>
      </w:r>
      <w:r w:rsidR="00AC64B7" w:rsidRPr="00462E06">
        <w:rPr>
          <w:rFonts w:cs="Times New Roman"/>
        </w:rPr>
        <w:t>5-2</w:t>
      </w:r>
      <w:r w:rsidR="005967B9" w:rsidRPr="00462E06">
        <w:rPr>
          <w:rFonts w:cs="Times New Roman"/>
        </w:rPr>
        <w:fldChar w:fldCharType="end"/>
      </w:r>
      <w:r w:rsidR="00C158E7" w:rsidRPr="00462E06">
        <w:rPr>
          <w:rFonts w:cs="Times New Roman"/>
        </w:rPr>
        <w:t>中</w:t>
      </w:r>
      <w:r w:rsidR="00C158E7" w:rsidRPr="00462E06">
        <w:rPr>
          <w:rFonts w:cs="Times New Roman"/>
        </w:rPr>
        <w:t>Gap</w:t>
      </w:r>
      <w:r w:rsidR="00C158E7" w:rsidRPr="00462E06">
        <w:rPr>
          <w:rFonts w:cs="Times New Roman"/>
        </w:rPr>
        <w:t>的一半。</w:t>
      </w:r>
      <w:r w:rsidR="008520B3" w:rsidRPr="00462E06">
        <w:rPr>
          <w:rFonts w:cs="Times New Roman"/>
        </w:rPr>
        <w:t>虚线上点称为支持向量（</w:t>
      </w:r>
      <w:r w:rsidR="008520B3" w:rsidRPr="00462E06">
        <w:rPr>
          <w:rFonts w:cs="Times New Roman"/>
        </w:rPr>
        <w:t>Support Vector</w:t>
      </w:r>
      <w:r w:rsidR="008520B3" w:rsidRPr="00462E06">
        <w:rPr>
          <w:rFonts w:cs="Times New Roman"/>
        </w:rPr>
        <w:t>）。</w:t>
      </w:r>
    </w:p>
    <w:p w14:paraId="71FAD05D" w14:textId="77777777" w:rsidR="00C158E7" w:rsidRPr="00462E06" w:rsidRDefault="00C158E7" w:rsidP="008B1006">
      <w:pPr>
        <w:pStyle w:val="af1"/>
        <w:numPr>
          <w:ilvl w:val="0"/>
          <w:numId w:val="13"/>
        </w:numPr>
        <w:spacing w:before="0" w:after="326"/>
        <w:rPr>
          <w:rFonts w:cs="Times New Roman"/>
        </w:rPr>
      </w:pPr>
      <w:bookmarkStart w:id="96" w:name="_Ref512205450"/>
      <w:r w:rsidRPr="00462E06">
        <w:rPr>
          <w:rFonts w:cs="Times New Roman"/>
        </w:rPr>
        <w:t>分类确信度表示</w:t>
      </w:r>
      <w:bookmarkEnd w:id="96"/>
    </w:p>
    <w:p w14:paraId="3E18719A" w14:textId="77777777" w:rsidR="00C158E7" w:rsidRPr="00462E06" w:rsidRDefault="00342F06" w:rsidP="00444FD3">
      <w:pPr>
        <w:ind w:firstLine="480"/>
        <w:rPr>
          <w:rFonts w:cs="Times New Roman"/>
        </w:rPr>
      </w:pPr>
      <w:r w:rsidRPr="00462E06">
        <w:rPr>
          <w:rFonts w:cs="Times New Roman"/>
          <w:noProof/>
        </w:rPr>
        <w:lastRenderedPageBreak/>
        <w:drawing>
          <wp:anchor distT="0" distB="0" distL="114300" distR="114300" simplePos="0" relativeHeight="251487232" behindDoc="0" locked="0" layoutInCell="1" allowOverlap="1" wp14:anchorId="53BD9699" wp14:editId="7BC6E0FC">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62E06">
        <w:rPr>
          <w:rFonts w:cs="Times New Roman"/>
        </w:rPr>
        <w:t>以上是支持向量机在</w:t>
      </w:r>
      <w:r w:rsidR="007D5F34" w:rsidRPr="00462E06">
        <w:rPr>
          <w:rFonts w:cs="Times New Roman"/>
        </w:rPr>
        <w:t>线性可分时的情形</w:t>
      </w:r>
      <w:r w:rsidR="001D19EC" w:rsidRPr="00462E06">
        <w:rPr>
          <w:rFonts w:cs="Times New Roman"/>
        </w:rPr>
        <w:t>，当</w:t>
      </w:r>
      <w:r w:rsidR="007D5F34" w:rsidRPr="00462E06">
        <w:rPr>
          <w:rFonts w:cs="Times New Roman"/>
        </w:rPr>
        <w:t>线性不可分时，</w:t>
      </w:r>
      <w:r w:rsidR="0061628A" w:rsidRPr="00462E06">
        <w:rPr>
          <w:rFonts w:cs="Times New Roman"/>
        </w:rPr>
        <w:t>通过核函数</w:t>
      </w:r>
      <w:r w:rsidR="007D5F34" w:rsidRPr="00462E06">
        <w:rPr>
          <w:rFonts w:cs="Times New Roman"/>
        </w:rPr>
        <w:t>将低维数据映射</w:t>
      </w:r>
      <w:r w:rsidR="0061628A" w:rsidRPr="00462E06">
        <w:rPr>
          <w:rFonts w:cs="Times New Roman"/>
        </w:rPr>
        <w:t>到高维空间，</w:t>
      </w:r>
      <w:r w:rsidR="007D5F34" w:rsidRPr="00462E06">
        <w:rPr>
          <w:rFonts w:cs="Times New Roman"/>
        </w:rPr>
        <w:t>从而将</w:t>
      </w:r>
      <w:r w:rsidR="0061628A" w:rsidRPr="00462E06">
        <w:rPr>
          <w:rFonts w:cs="Times New Roman"/>
        </w:rPr>
        <w:t>非线性问题转化为线性问题</w:t>
      </w:r>
      <w:r w:rsidR="007E322E" w:rsidRPr="00462E06">
        <w:rPr>
          <w:rFonts w:cs="Times New Roman"/>
        </w:rPr>
        <w:t>，然后在高维空间中寻找最优超平面</w:t>
      </w:r>
      <w:r w:rsidR="0061628A" w:rsidRPr="00462E06">
        <w:rPr>
          <w:rFonts w:cs="Times New Roman"/>
        </w:rPr>
        <w:t>。</w:t>
      </w:r>
      <w:r w:rsidR="00A20F3A" w:rsidRPr="00462E06">
        <w:rPr>
          <w:rFonts w:cs="Times New Roman"/>
        </w:rPr>
        <w:t>如</w:t>
      </w:r>
      <w:r w:rsidR="00A20F3A" w:rsidRPr="00462E06">
        <w:rPr>
          <w:rFonts w:cs="Times New Roman"/>
        </w:rPr>
        <w:fldChar w:fldCharType="begin"/>
      </w:r>
      <w:r w:rsidR="00A20F3A" w:rsidRPr="00462E06">
        <w:rPr>
          <w:rFonts w:cs="Times New Roman"/>
        </w:rPr>
        <w:instrText xml:space="preserve"> REF _Ref512359882 \r \h </w:instrText>
      </w:r>
      <w:r w:rsidR="00A91B92" w:rsidRPr="00462E06">
        <w:rPr>
          <w:rFonts w:cs="Times New Roman"/>
        </w:rPr>
        <w:instrText xml:space="preserve"> \* MERGEFORMAT </w:instrText>
      </w:r>
      <w:r w:rsidR="00A20F3A" w:rsidRPr="00462E06">
        <w:rPr>
          <w:rFonts w:cs="Times New Roman"/>
        </w:rPr>
      </w:r>
      <w:r w:rsidR="00A20F3A" w:rsidRPr="00462E06">
        <w:rPr>
          <w:rFonts w:cs="Times New Roman"/>
        </w:rPr>
        <w:fldChar w:fldCharType="separate"/>
      </w:r>
      <w:r w:rsidR="00AC64B7" w:rsidRPr="00462E06">
        <w:rPr>
          <w:rFonts w:cs="Times New Roman"/>
        </w:rPr>
        <w:t>图</w:t>
      </w:r>
      <w:r w:rsidR="00AC64B7" w:rsidRPr="00462E06">
        <w:rPr>
          <w:rFonts w:cs="Times New Roman"/>
        </w:rPr>
        <w:t>5-3</w:t>
      </w:r>
      <w:r w:rsidR="00A20F3A" w:rsidRPr="00462E06">
        <w:rPr>
          <w:rFonts w:cs="Times New Roman"/>
        </w:rPr>
        <w:fldChar w:fldCharType="end"/>
      </w:r>
      <w:r w:rsidR="00A20F3A" w:rsidRPr="00462E06">
        <w:rPr>
          <w:rFonts w:cs="Times New Roman"/>
        </w:rPr>
        <w:t>所示</w:t>
      </w:r>
      <w:r w:rsidR="000C6741" w:rsidRPr="00462E06">
        <w:rPr>
          <w:rFonts w:cs="Times New Roman"/>
        </w:rPr>
        <w:t>，</w:t>
      </w:r>
      <w:r w:rsidR="00D92DA9" w:rsidRPr="00462E06">
        <w:rPr>
          <w:rFonts w:cs="Times New Roman"/>
        </w:rPr>
        <w:t>图中离超平面最近的球就是支持向量</w:t>
      </w:r>
      <w:r w:rsidR="00A20F3A" w:rsidRPr="00462E06">
        <w:rPr>
          <w:rFonts w:cs="Times New Roman"/>
        </w:rPr>
        <w:t>。</w:t>
      </w:r>
    </w:p>
    <w:p w14:paraId="4ACAF77D" w14:textId="77777777" w:rsidR="00342F06" w:rsidRPr="00462E06" w:rsidRDefault="00342F06" w:rsidP="00342F06">
      <w:pPr>
        <w:pStyle w:val="af1"/>
        <w:numPr>
          <w:ilvl w:val="0"/>
          <w:numId w:val="13"/>
        </w:numPr>
        <w:spacing w:after="326"/>
        <w:rPr>
          <w:rFonts w:cs="Times New Roman"/>
        </w:rPr>
      </w:pPr>
      <w:bookmarkStart w:id="97" w:name="_Ref512359882"/>
      <w:r w:rsidRPr="00462E06">
        <w:rPr>
          <w:rFonts w:cs="Times New Roman"/>
        </w:rPr>
        <w:t>通过核函数映射到高维空间</w:t>
      </w:r>
      <w:bookmarkEnd w:id="97"/>
    </w:p>
    <w:p w14:paraId="67854861" w14:textId="7DDD486D" w:rsidR="00FC1D23" w:rsidRPr="00462E06" w:rsidRDefault="005379AB" w:rsidP="00444FD3">
      <w:pPr>
        <w:ind w:firstLine="480"/>
        <w:rPr>
          <w:rFonts w:cs="Times New Roman"/>
        </w:rPr>
      </w:pPr>
      <w:r w:rsidRPr="00462E06">
        <w:rPr>
          <w:rFonts w:cs="Times New Roman"/>
        </w:rPr>
        <w:t>LibSVM</w:t>
      </w:r>
      <w:r w:rsidRPr="00462E06">
        <w:rPr>
          <w:rFonts w:cs="Times New Roman"/>
        </w:rPr>
        <w:t>是</w:t>
      </w:r>
      <w:r w:rsidR="00F969CA">
        <w:rPr>
          <w:rFonts w:cs="Times New Roman" w:hint="eastAsia"/>
        </w:rPr>
        <w:t>由</w:t>
      </w:r>
      <w:r w:rsidR="00F969CA" w:rsidRPr="00F969CA">
        <w:rPr>
          <w:rFonts w:cs="Times New Roman" w:hint="eastAsia"/>
        </w:rPr>
        <w:t>林智仁</w:t>
      </w:r>
      <w:r w:rsidR="00F969CA">
        <w:rPr>
          <w:rFonts w:cs="Times New Roman" w:hint="eastAsia"/>
        </w:rPr>
        <w:t>教授开发的</w:t>
      </w:r>
      <w:r w:rsidR="00C158E7" w:rsidRPr="00462E06">
        <w:rPr>
          <w:rFonts w:cs="Times New Roman"/>
        </w:rPr>
        <w:t>一种完善版本的支持向量机</w:t>
      </w:r>
      <w:r w:rsidRPr="00462E06">
        <w:rPr>
          <w:rFonts w:cs="Times New Roman"/>
        </w:rPr>
        <w:t>，可</w:t>
      </w:r>
      <w:r w:rsidR="00F969CA">
        <w:rPr>
          <w:rFonts w:cs="Times New Roman" w:hint="eastAsia"/>
        </w:rPr>
        <w:t>以</w:t>
      </w:r>
      <w:r w:rsidRPr="00462E06">
        <w:rPr>
          <w:rFonts w:cs="Times New Roman"/>
        </w:rPr>
        <w:t>用于</w:t>
      </w:r>
      <w:r w:rsidR="00C158E7" w:rsidRPr="00462E06">
        <w:rPr>
          <w:rFonts w:cs="Times New Roman"/>
        </w:rPr>
        <w:t>完成本</w:t>
      </w:r>
      <w:r w:rsidR="00D327F2">
        <w:rPr>
          <w:rFonts w:cs="Times New Roman" w:hint="eastAsia"/>
        </w:rPr>
        <w:t>研究中</w:t>
      </w:r>
      <w:r w:rsidRPr="00462E06">
        <w:rPr>
          <w:rFonts w:cs="Times New Roman"/>
        </w:rPr>
        <w:t>多分</w:t>
      </w:r>
      <w:r w:rsidR="00C158E7" w:rsidRPr="00462E06">
        <w:rPr>
          <w:rFonts w:cs="Times New Roman"/>
        </w:rPr>
        <w:t>类问题</w:t>
      </w:r>
      <w:r w:rsidR="00C66D65" w:rsidRPr="00462E06">
        <w:rPr>
          <w:rFonts w:cs="Times New Roman"/>
        </w:rPr>
        <w:t>。本次</w:t>
      </w:r>
      <w:r w:rsidR="002457D7" w:rsidRPr="00462E06">
        <w:rPr>
          <w:rFonts w:cs="Times New Roman"/>
        </w:rPr>
        <w:t>在</w:t>
      </w:r>
      <w:r w:rsidR="00AC67DA" w:rsidRPr="00462E06">
        <w:rPr>
          <w:rFonts w:cs="Times New Roman"/>
        </w:rPr>
        <w:t>MATLAB</w:t>
      </w:r>
      <w:r w:rsidR="002457D7" w:rsidRPr="00462E06">
        <w:rPr>
          <w:rFonts w:cs="Times New Roman"/>
        </w:rPr>
        <w:t>平台上</w:t>
      </w:r>
      <w:r w:rsidR="00C66D65" w:rsidRPr="00462E06">
        <w:rPr>
          <w:rFonts w:cs="Times New Roman"/>
        </w:rPr>
        <w:t>采用</w:t>
      </w:r>
      <w:r w:rsidR="00C66D65" w:rsidRPr="00462E06">
        <w:rPr>
          <w:rFonts w:cs="Times New Roman"/>
        </w:rPr>
        <w:t>LibSVM</w:t>
      </w:r>
      <w:r w:rsidR="008815AD" w:rsidRPr="00462E06">
        <w:rPr>
          <w:rFonts w:cs="Times New Roman"/>
        </w:rPr>
        <w:t>进行驾驶员意图预测</w:t>
      </w:r>
      <w:r w:rsidR="00641F21" w:rsidRPr="00462E06">
        <w:rPr>
          <w:rFonts w:cs="Times New Roman"/>
          <w:vertAlign w:val="superscript"/>
        </w:rPr>
        <w:fldChar w:fldCharType="begin"/>
      </w:r>
      <w:r w:rsidR="00641F21" w:rsidRPr="00462E06">
        <w:rPr>
          <w:rFonts w:cs="Times New Roman"/>
          <w:vertAlign w:val="superscript"/>
        </w:rPr>
        <w:instrText xml:space="preserve"> REF _Ref512436007 \r \h </w:instrText>
      </w:r>
      <w:r w:rsidR="00A91B92" w:rsidRPr="00462E06">
        <w:rPr>
          <w:rFonts w:cs="Times New Roman"/>
          <w:vertAlign w:val="superscript"/>
        </w:rPr>
        <w:instrText xml:space="preserve"> \* MERGEFORMAT </w:instrText>
      </w:r>
      <w:r w:rsidR="00641F21" w:rsidRPr="00462E06">
        <w:rPr>
          <w:rFonts w:cs="Times New Roman"/>
          <w:vertAlign w:val="superscript"/>
        </w:rPr>
      </w:r>
      <w:r w:rsidR="00641F21" w:rsidRPr="00462E06">
        <w:rPr>
          <w:rFonts w:cs="Times New Roman"/>
          <w:vertAlign w:val="superscript"/>
        </w:rPr>
        <w:fldChar w:fldCharType="separate"/>
      </w:r>
      <w:r w:rsidR="00AC64B7" w:rsidRPr="00462E06">
        <w:rPr>
          <w:rFonts w:cs="Times New Roman"/>
          <w:vertAlign w:val="superscript"/>
        </w:rPr>
        <w:t>[23]</w:t>
      </w:r>
      <w:r w:rsidR="00641F21" w:rsidRPr="00462E06">
        <w:rPr>
          <w:rFonts w:cs="Times New Roman"/>
          <w:vertAlign w:val="superscript"/>
        </w:rPr>
        <w:fldChar w:fldCharType="end"/>
      </w:r>
      <w:r w:rsidR="00FA7DEC" w:rsidRPr="00462E06">
        <w:rPr>
          <w:rFonts w:cs="Times New Roman"/>
        </w:rPr>
        <w:t>。</w:t>
      </w:r>
    </w:p>
    <w:p w14:paraId="7F36A67F" w14:textId="77777777" w:rsidR="00134F3D" w:rsidRPr="00462E06" w:rsidRDefault="00134F3D" w:rsidP="00134F3D">
      <w:pPr>
        <w:pStyle w:val="2"/>
        <w:spacing w:before="163"/>
      </w:pPr>
      <w:bookmarkStart w:id="98" w:name="_Toc512758357"/>
      <w:r w:rsidRPr="00462E06">
        <w:t>随机森林算法简介</w:t>
      </w:r>
      <w:bookmarkEnd w:id="98"/>
    </w:p>
    <w:p w14:paraId="6E9E609A" w14:textId="77777777" w:rsidR="00341F2C" w:rsidRPr="00462E06" w:rsidRDefault="00341F2C" w:rsidP="00341F2C">
      <w:pPr>
        <w:ind w:firstLine="480"/>
        <w:rPr>
          <w:rFonts w:cs="Times New Roman"/>
        </w:rPr>
      </w:pPr>
      <w:r w:rsidRPr="00462E06">
        <w:rPr>
          <w:rFonts w:cs="Times New Roman"/>
          <w:noProof/>
        </w:rPr>
        <w:drawing>
          <wp:anchor distT="0" distB="0" distL="114300" distR="114300" simplePos="0" relativeHeight="251502592" behindDoc="1" locked="0" layoutInCell="1" allowOverlap="1" wp14:anchorId="6A0AFD36" wp14:editId="17B22A0C">
            <wp:simplePos x="0" y="0"/>
            <wp:positionH relativeFrom="margin">
              <wp:posOffset>1678940</wp:posOffset>
            </wp:positionH>
            <wp:positionV relativeFrom="paragraph">
              <wp:posOffset>1826895</wp:posOffset>
            </wp:positionV>
            <wp:extent cx="2401200" cy="1800000"/>
            <wp:effectExtent l="0" t="0" r="0" b="0"/>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40120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373" w:rsidRPr="00462E06">
        <w:rPr>
          <w:rFonts w:cs="Times New Roman"/>
        </w:rPr>
        <w:t>随机森林（</w:t>
      </w:r>
      <w:r w:rsidR="00120373" w:rsidRPr="00462E06">
        <w:rPr>
          <w:rFonts w:cs="Times New Roman"/>
        </w:rPr>
        <w:t>Random Forest</w:t>
      </w:r>
      <w:r w:rsidR="00120373" w:rsidRPr="00462E06">
        <w:rPr>
          <w:rFonts w:cs="Times New Roman"/>
        </w:rPr>
        <w:t>）是指利用多棵树对样本进行训练并预测的一种分类器，它同样可以用于用户回归，其输出的类别是由个别树输出的类别的种数而定的。简单来说，随机森林就是由多棵</w:t>
      </w:r>
      <w:r w:rsidR="00120373" w:rsidRPr="00462E06">
        <w:rPr>
          <w:rFonts w:cs="Times New Roman"/>
        </w:rPr>
        <w:t>CART</w:t>
      </w:r>
      <w:r w:rsidR="00120373" w:rsidRPr="00462E06">
        <w:rPr>
          <w:rFonts w:cs="Times New Roman"/>
        </w:rPr>
        <w:t>（</w:t>
      </w:r>
      <w:r w:rsidR="00120373" w:rsidRPr="00462E06">
        <w:rPr>
          <w:rFonts w:cs="Times New Roman"/>
        </w:rPr>
        <w:t>Classification And Regression Tree</w:t>
      </w:r>
      <w:r w:rsidR="00120373" w:rsidRPr="00462E06">
        <w:rPr>
          <w:rFonts w:cs="Times New Roman"/>
        </w:rPr>
        <w:t>）构成的</w:t>
      </w:r>
      <w:r w:rsidR="008173C8" w:rsidRPr="00462E06">
        <w:rPr>
          <w:rFonts w:cs="Times New Roman"/>
          <w:vertAlign w:val="superscript"/>
        </w:rPr>
        <w:fldChar w:fldCharType="begin"/>
      </w:r>
      <w:r w:rsidR="008173C8" w:rsidRPr="00462E06">
        <w:rPr>
          <w:rFonts w:cs="Times New Roman"/>
          <w:vertAlign w:val="superscript"/>
        </w:rPr>
        <w:instrText xml:space="preserve"> REF _Ref512500807 \r \h  \* MERGEFORMAT </w:instrText>
      </w:r>
      <w:r w:rsidR="008173C8" w:rsidRPr="00462E06">
        <w:rPr>
          <w:rFonts w:cs="Times New Roman"/>
          <w:vertAlign w:val="superscript"/>
        </w:rPr>
      </w:r>
      <w:r w:rsidR="008173C8" w:rsidRPr="00462E06">
        <w:rPr>
          <w:rFonts w:cs="Times New Roman"/>
          <w:vertAlign w:val="superscript"/>
        </w:rPr>
        <w:fldChar w:fldCharType="separate"/>
      </w:r>
      <w:r w:rsidR="008173C8" w:rsidRPr="00462E06">
        <w:rPr>
          <w:rFonts w:cs="Times New Roman"/>
          <w:vertAlign w:val="superscript"/>
        </w:rPr>
        <w:t>[24]</w:t>
      </w:r>
      <w:r w:rsidR="008173C8" w:rsidRPr="00462E06">
        <w:rPr>
          <w:rFonts w:cs="Times New Roman"/>
          <w:vertAlign w:val="superscript"/>
        </w:rPr>
        <w:fldChar w:fldCharType="end"/>
      </w:r>
      <w:r w:rsidR="00120373" w:rsidRPr="00462E06">
        <w:rPr>
          <w:rFonts w:cs="Times New Roman"/>
        </w:rPr>
        <w:t>。对于每棵树，它们使用的训练集是从总的训练集中有放回采样出来的，这也就代表着总的训练集中的有些样本可能多次出现在一棵树中，也可能从未出现在一棵树的训练集中。</w:t>
      </w:r>
      <w:r w:rsidRPr="00462E06">
        <w:rPr>
          <w:rFonts w:cs="Times New Roman"/>
        </w:rPr>
        <w:t>如</w:t>
      </w:r>
      <w:r w:rsidRPr="00462E06">
        <w:rPr>
          <w:rFonts w:cs="Times New Roman"/>
        </w:rPr>
        <w:fldChar w:fldCharType="begin"/>
      </w:r>
      <w:r w:rsidRPr="00462E06">
        <w:rPr>
          <w:rFonts w:cs="Times New Roman"/>
        </w:rPr>
        <w:instrText xml:space="preserve"> REF _Ref512205902 \r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5-4</w:t>
      </w:r>
      <w:r w:rsidRPr="00462E06">
        <w:rPr>
          <w:rFonts w:cs="Times New Roman"/>
        </w:rPr>
        <w:fldChar w:fldCharType="end"/>
      </w:r>
      <w:r w:rsidRPr="00462E06">
        <w:rPr>
          <w:rFonts w:cs="Times New Roman"/>
        </w:rPr>
        <w:t>所示为随机森林图解</w:t>
      </w:r>
      <w:r w:rsidR="00061B16" w:rsidRPr="00462E06">
        <w:rPr>
          <w:rFonts w:cs="Times New Roman"/>
        </w:rPr>
        <w:t>。</w:t>
      </w:r>
    </w:p>
    <w:p w14:paraId="4CECE78F" w14:textId="77777777" w:rsidR="00341F2C" w:rsidRPr="00462E06" w:rsidRDefault="00341F2C" w:rsidP="00341F2C">
      <w:pPr>
        <w:pStyle w:val="af1"/>
        <w:numPr>
          <w:ilvl w:val="0"/>
          <w:numId w:val="13"/>
        </w:numPr>
        <w:spacing w:after="326"/>
        <w:rPr>
          <w:rFonts w:cs="Times New Roman"/>
        </w:rPr>
      </w:pPr>
      <w:r w:rsidRPr="00462E06">
        <w:rPr>
          <w:rFonts w:cs="Times New Roman"/>
        </w:rPr>
        <w:t>随机森林图解</w:t>
      </w:r>
    </w:p>
    <w:p w14:paraId="377C3D47" w14:textId="77777777" w:rsidR="00120373" w:rsidRPr="00462E06" w:rsidRDefault="00120373" w:rsidP="007A033C">
      <w:pPr>
        <w:ind w:firstLine="480"/>
        <w:rPr>
          <w:rFonts w:cs="Times New Roman"/>
        </w:rPr>
      </w:pPr>
      <w:r w:rsidRPr="00462E06">
        <w:rPr>
          <w:rFonts w:cs="Times New Roman"/>
        </w:rPr>
        <w:t>首先，从给定的训练集中通过多次随机的可重复的采样得到多个数据集。接着，对每个数据集构造一棵决策树，其构造过程为通过迭代将数据点分到下面左右两个子集中，该过程被称为分割过程。它实际上是将空间用超平面进行划分的一种方法，每次分割都将当前空间一分为二。然后，在每个叶节点处通过统计训练集中来分析此叶节点上的数</w:t>
      </w:r>
      <w:r w:rsidRPr="00462E06">
        <w:rPr>
          <w:rFonts w:cs="Times New Roman"/>
        </w:rPr>
        <w:lastRenderedPageBreak/>
        <w:t>据分布。这样的一个迭代训练过程会一直执行到用户所设定的最大树深度（</w:t>
      </w:r>
      <w:r w:rsidRPr="00462E06">
        <w:rPr>
          <w:rFonts w:cs="Times New Roman"/>
        </w:rPr>
        <w:t>nTree</w:t>
      </w:r>
      <w:r w:rsidRPr="00462E06">
        <w:rPr>
          <w:rFonts w:cs="Times New Roman"/>
        </w:rPr>
        <w:t>）或者直到不能通过继续分割来获取更多信息。</w:t>
      </w:r>
    </w:p>
    <w:p w14:paraId="3447AEF3" w14:textId="77777777" w:rsidR="001A6BEA" w:rsidRPr="00462E06" w:rsidRDefault="001A6BEA" w:rsidP="00120373">
      <w:pPr>
        <w:ind w:firstLineChars="83" w:firstLine="199"/>
        <w:rPr>
          <w:rFonts w:cs="Times New Roman"/>
        </w:rPr>
      </w:pPr>
    </w:p>
    <w:p w14:paraId="3D0F782B" w14:textId="77777777" w:rsidR="001A6BEA" w:rsidRPr="00462E06" w:rsidRDefault="001A6BEA" w:rsidP="001A6BEA">
      <w:pPr>
        <w:pStyle w:val="1"/>
        <w:spacing w:before="163"/>
        <w:rPr>
          <w:rFonts w:cs="Times New Roman"/>
        </w:rPr>
      </w:pPr>
      <w:bookmarkStart w:id="99" w:name="_Toc512758358"/>
      <w:r w:rsidRPr="00462E06">
        <w:rPr>
          <w:rFonts w:cs="Times New Roman"/>
        </w:rPr>
        <w:t>聚类与有监督学习结合方法</w:t>
      </w:r>
      <w:bookmarkEnd w:id="99"/>
    </w:p>
    <w:p w14:paraId="1581E5F0" w14:textId="77777777" w:rsidR="0078099B" w:rsidRPr="00462E06" w:rsidRDefault="007B5BD5" w:rsidP="00B123BB">
      <w:pPr>
        <w:ind w:firstLine="480"/>
        <w:rPr>
          <w:rFonts w:cs="Times New Roman"/>
        </w:rPr>
      </w:pPr>
      <w:r w:rsidRPr="00462E06">
        <w:rPr>
          <w:rFonts w:cs="Times New Roman"/>
          <w:noProof/>
        </w:rPr>
        <mc:AlternateContent>
          <mc:Choice Requires="wpg">
            <w:drawing>
              <wp:anchor distT="0" distB="0" distL="114300" distR="114300" simplePos="0" relativeHeight="251558912" behindDoc="0" locked="0" layoutInCell="1" allowOverlap="1" wp14:anchorId="34841727" wp14:editId="2903C3A3">
                <wp:simplePos x="0" y="0"/>
                <wp:positionH relativeFrom="column">
                  <wp:posOffset>-1905</wp:posOffset>
                </wp:positionH>
                <wp:positionV relativeFrom="paragraph">
                  <wp:posOffset>1536562</wp:posOffset>
                </wp:positionV>
                <wp:extent cx="5762239" cy="2155825"/>
                <wp:effectExtent l="0" t="0" r="0" b="0"/>
                <wp:wrapTopAndBottom/>
                <wp:docPr id="118" name="组合 118"/>
                <wp:cNvGraphicFramePr/>
                <a:graphic xmlns:a="http://schemas.openxmlformats.org/drawingml/2006/main">
                  <a:graphicData uri="http://schemas.microsoft.com/office/word/2010/wordprocessingGroup">
                    <wpg:wgp>
                      <wpg:cNvGrpSpPr/>
                      <wpg:grpSpPr>
                        <a:xfrm>
                          <a:off x="0" y="0"/>
                          <a:ext cx="5762239" cy="2155825"/>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anchor>
            </w:drawing>
          </mc:Choice>
          <mc:Fallback>
            <w:pict>
              <v:group w14:anchorId="4C464BEC" id="组合 118" o:spid="_x0000_s1026" style="position:absolute;left:0;text-align:left;margin-left:-.15pt;margin-top:121pt;width:453.7pt;height:169.75pt;z-index:251558912"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topAndBottom"/>
              </v:group>
            </w:pict>
          </mc:Fallback>
        </mc:AlternateContent>
      </w:r>
      <w:r w:rsidR="00B123BB" w:rsidRPr="00462E06">
        <w:rPr>
          <w:rFonts w:cs="Times New Roman"/>
        </w:rPr>
        <w:t>如</w:t>
      </w:r>
      <w:r w:rsidR="0078099B" w:rsidRPr="00462E06">
        <w:rPr>
          <w:rFonts w:cs="Times New Roman"/>
        </w:rPr>
        <w:fldChar w:fldCharType="begin"/>
      </w:r>
      <w:r w:rsidR="0078099B" w:rsidRPr="00462E06">
        <w:rPr>
          <w:rFonts w:cs="Times New Roman"/>
        </w:rPr>
        <w:instrText xml:space="preserve"> REF _Ref512449686 \r \h </w:instrText>
      </w:r>
      <w:r w:rsidR="00AC64B7" w:rsidRPr="00462E06">
        <w:rPr>
          <w:rFonts w:cs="Times New Roman"/>
        </w:rPr>
        <w:instrText xml:space="preserve"> \* MERGEFORMAT </w:instrText>
      </w:r>
      <w:r w:rsidR="0078099B" w:rsidRPr="00462E06">
        <w:rPr>
          <w:rFonts w:cs="Times New Roman"/>
        </w:rPr>
      </w:r>
      <w:r w:rsidR="0078099B" w:rsidRPr="00462E06">
        <w:rPr>
          <w:rFonts w:cs="Times New Roman"/>
        </w:rPr>
        <w:fldChar w:fldCharType="separate"/>
      </w:r>
      <w:r w:rsidR="00AC64B7" w:rsidRPr="00462E06">
        <w:rPr>
          <w:rFonts w:cs="Times New Roman"/>
        </w:rPr>
        <w:t>图</w:t>
      </w:r>
      <w:r w:rsidR="00AC64B7" w:rsidRPr="00462E06">
        <w:rPr>
          <w:rFonts w:cs="Times New Roman"/>
        </w:rPr>
        <w:t>5-5</w:t>
      </w:r>
      <w:r w:rsidR="0078099B" w:rsidRPr="00462E06">
        <w:rPr>
          <w:rFonts w:cs="Times New Roman"/>
        </w:rPr>
        <w:fldChar w:fldCharType="end"/>
      </w:r>
      <w:r w:rsidR="00B123BB" w:rsidRPr="00462E06">
        <w:rPr>
          <w:rFonts w:cs="Times New Roman"/>
        </w:rPr>
        <w:t>所示，</w:t>
      </w:r>
      <w:r w:rsidR="0078099B" w:rsidRPr="00462E06">
        <w:rPr>
          <w:rFonts w:cs="Times New Roman"/>
        </w:rPr>
        <w:t>分别</w:t>
      </w:r>
      <w:r w:rsidR="00B123BB" w:rsidRPr="00462E06">
        <w:rPr>
          <w:rFonts w:cs="Times New Roman"/>
        </w:rPr>
        <w:t>为</w:t>
      </w:r>
      <w:r w:rsidR="0078099B" w:rsidRPr="00462E06">
        <w:rPr>
          <w:rFonts w:cs="Times New Roman"/>
        </w:rPr>
        <w:t>聚类情况下，绘制的左转、直行、右转三种驾驶意图的调和曲线。绿灯情况下，直行和右转的调和曲线结构比较类似，因此分类器不容易区分这两类数据。红灯情况下，左转和右转的调和曲结构也类似，对于分类器来说，区分这两类数据也存在一定难度，因此若能使不同驾驶意图的数据结构区分比较大，可以提高预测准确率</w:t>
      </w:r>
      <w:r w:rsidR="0087304A" w:rsidRPr="00462E06">
        <w:rPr>
          <w:rFonts w:cs="Times New Roman"/>
        </w:rPr>
        <w:t>。</w:t>
      </w:r>
    </w:p>
    <w:p w14:paraId="335ED346" w14:textId="77777777" w:rsidR="00B0335A" w:rsidRPr="00462E06" w:rsidRDefault="00B0335A" w:rsidP="00B0335A">
      <w:pPr>
        <w:pStyle w:val="afd"/>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57DBE8EA" w14:textId="77777777" w:rsidR="00B0335A" w:rsidRPr="00462E06" w:rsidRDefault="0078099B" w:rsidP="005D0550">
      <w:pPr>
        <w:pStyle w:val="af1"/>
        <w:numPr>
          <w:ilvl w:val="0"/>
          <w:numId w:val="13"/>
        </w:numPr>
        <w:spacing w:before="0" w:after="326"/>
        <w:rPr>
          <w:rFonts w:cs="Times New Roman"/>
        </w:rPr>
      </w:pPr>
      <w:bookmarkStart w:id="100" w:name="_Ref512449686"/>
      <w:r w:rsidRPr="00462E06">
        <w:rPr>
          <w:rFonts w:cs="Times New Roman"/>
        </w:rPr>
        <w:t>未分别聚类时的调和曲线</w:t>
      </w:r>
      <w:bookmarkEnd w:id="100"/>
    </w:p>
    <w:p w14:paraId="2A833399" w14:textId="77777777" w:rsidR="007B5BD5" w:rsidRPr="00462E06" w:rsidRDefault="009E1C48" w:rsidP="007B5BD5">
      <w:pPr>
        <w:ind w:firstLine="480"/>
        <w:rPr>
          <w:rFonts w:cs="Times New Roman"/>
        </w:rPr>
      </w:pPr>
      <w:r w:rsidRPr="00462E06">
        <w:rPr>
          <w:rFonts w:cs="Times New Roman"/>
        </w:rPr>
        <w:t>本论文第</w:t>
      </w:r>
      <w:r w:rsidRPr="00462E06">
        <w:rPr>
          <w:rFonts w:cs="Times New Roman"/>
        </w:rPr>
        <w:t xml:space="preserve">4 </w:t>
      </w:r>
      <w:r w:rsidRPr="00462E06">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62E06">
        <w:rPr>
          <w:rFonts w:cs="Times New Roman"/>
        </w:rPr>
        <w:t>提出一种将聚类结果与有监督学习结合的新预测方法，</w:t>
      </w:r>
      <w:r w:rsidRPr="00462E06">
        <w:rPr>
          <w:rFonts w:cs="Times New Roman"/>
        </w:rPr>
        <w:t>将</w:t>
      </w:r>
      <w:r w:rsidR="00AC7365" w:rsidRPr="00462E06">
        <w:rPr>
          <w:rFonts w:cs="Times New Roman"/>
        </w:rPr>
        <w:t>析取所得的模式作为新</w:t>
      </w:r>
      <w:r w:rsidR="004576A1" w:rsidRPr="00462E06">
        <w:rPr>
          <w:rFonts w:cs="Times New Roman"/>
        </w:rPr>
        <w:t>标签</w:t>
      </w:r>
      <w:r w:rsidR="00AC7365" w:rsidRPr="00462E06">
        <w:rPr>
          <w:rFonts w:cs="Times New Roman"/>
        </w:rPr>
        <w:t>从而提高分类器的准确率</w:t>
      </w:r>
      <w:r w:rsidR="007878DF" w:rsidRPr="00462E06">
        <w:rPr>
          <w:rFonts w:cs="Times New Roman"/>
        </w:rPr>
        <w:t>，</w:t>
      </w:r>
      <w:r w:rsidR="006727A6" w:rsidRPr="00462E06">
        <w:rPr>
          <w:rFonts w:cs="Times New Roman"/>
        </w:rPr>
        <w:t>流程图见</w:t>
      </w:r>
      <w:r w:rsidR="006727A6" w:rsidRPr="00462E06">
        <w:rPr>
          <w:rFonts w:cs="Times New Roman"/>
        </w:rPr>
        <w:fldChar w:fldCharType="begin"/>
      </w:r>
      <w:r w:rsidR="006727A6" w:rsidRPr="00462E06">
        <w:rPr>
          <w:rFonts w:cs="Times New Roman"/>
        </w:rPr>
        <w:instrText xml:space="preserve"> REF _Ref512067872 \n \h </w:instrText>
      </w:r>
      <w:r w:rsidR="00A91B92" w:rsidRPr="00462E06">
        <w:rPr>
          <w:rFonts w:cs="Times New Roman"/>
        </w:rPr>
        <w:instrText xml:space="preserve"> \* MERGEFORMAT </w:instrText>
      </w:r>
      <w:r w:rsidR="006727A6" w:rsidRPr="00462E06">
        <w:rPr>
          <w:rFonts w:cs="Times New Roman"/>
        </w:rPr>
      </w:r>
      <w:r w:rsidR="006727A6" w:rsidRPr="00462E06">
        <w:rPr>
          <w:rFonts w:cs="Times New Roman"/>
        </w:rPr>
        <w:fldChar w:fldCharType="separate"/>
      </w:r>
      <w:r w:rsidR="00AC64B7" w:rsidRPr="00462E06">
        <w:rPr>
          <w:rFonts w:cs="Times New Roman"/>
        </w:rPr>
        <w:t>图</w:t>
      </w:r>
      <w:r w:rsidR="00AC64B7" w:rsidRPr="00462E06">
        <w:rPr>
          <w:rFonts w:cs="Times New Roman"/>
        </w:rPr>
        <w:t>5-6</w:t>
      </w:r>
      <w:r w:rsidR="006727A6" w:rsidRPr="00462E06">
        <w:rPr>
          <w:rFonts w:cs="Times New Roman"/>
        </w:rPr>
        <w:fldChar w:fldCharType="end"/>
      </w:r>
      <w:r w:rsidR="00245E70" w:rsidRPr="00462E06">
        <w:rPr>
          <w:rFonts w:cs="Times New Roman"/>
        </w:rPr>
        <w:t>。</w:t>
      </w:r>
    </w:p>
    <w:p w14:paraId="065F3F37" w14:textId="77777777" w:rsidR="005278A7" w:rsidRPr="00462E06" w:rsidRDefault="005278A7" w:rsidP="005278A7">
      <w:pPr>
        <w:ind w:firstLine="480"/>
        <w:rPr>
          <w:rFonts w:cs="Times New Roman"/>
        </w:rPr>
      </w:pPr>
      <w:r w:rsidRPr="00462E06">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62E06" w:rsidRDefault="005278A7" w:rsidP="005278A7">
      <w:pPr>
        <w:ind w:firstLine="480"/>
        <w:rPr>
          <w:rFonts w:cs="Times New Roman"/>
        </w:rPr>
      </w:pPr>
      <w:r w:rsidRPr="00462E06">
        <w:rPr>
          <w:rFonts w:cs="Times New Roman"/>
        </w:rPr>
        <w:t>视觉搜索模式可按其归属分为左转、直行、右转三种，将归属相同的模式概率相加，得到不同驾驶意图的发生概率。最后，输出概率最高的意图作为预测结果。</w:t>
      </w:r>
    </w:p>
    <w:p w14:paraId="604CE3DD" w14:textId="77777777" w:rsidR="007B5BD5" w:rsidRPr="00462E06" w:rsidRDefault="00B13EC1" w:rsidP="005278A7">
      <w:pPr>
        <w:ind w:firstLine="420"/>
        <w:rPr>
          <w:rFonts w:cs="Times New Roman"/>
        </w:rPr>
      </w:pPr>
      <w:r w:rsidRPr="00462E06">
        <w:rPr>
          <w:rFonts w:cs="Times New Roman"/>
          <w:noProof/>
          <w:sz w:val="21"/>
        </w:rPr>
        <w:object w:dxaOrig="0" w:dyaOrig="0" w14:anchorId="20A45B06">
          <v:shape id="_x0000_s1083" type="#_x0000_t75" style="position:absolute;left:0;text-align:left;margin-left:35.35pt;margin-top:52pt;width:382.7pt;height:125.85pt;z-index:251681280;mso-position-horizontal-relative:text;mso-position-vertical-relative:text" o:allowoverlap="f">
            <v:imagedata r:id="rId80" o:title=""/>
            <w10:wrap type="topAndBottom"/>
          </v:shape>
          <o:OLEObject Type="Embed" ProgID="Visio.Drawing.15" ShapeID="_x0000_s1083" DrawAspect="Content" ObjectID="_1586596269" r:id="rId81"/>
        </w:object>
      </w:r>
      <w:r w:rsidR="005278A7" w:rsidRPr="00462E06">
        <w:rPr>
          <w:rFonts w:cs="Times New Roman"/>
        </w:rPr>
        <w:t>本论文中，新方法指代的是上述将聚类结果与有监督学习结合的方法，传统方法指</w:t>
      </w:r>
      <w:r w:rsidR="005278A7" w:rsidRPr="00462E06">
        <w:rPr>
          <w:rFonts w:cs="Times New Roman"/>
        </w:rPr>
        <w:lastRenderedPageBreak/>
        <w:t>代的是不经过聚类直接进行有监督学习的方法。</w:t>
      </w:r>
    </w:p>
    <w:p w14:paraId="00CE8A8D" w14:textId="77777777" w:rsidR="007C5C61" w:rsidRPr="00462E06" w:rsidRDefault="007C5C61" w:rsidP="007C5C61">
      <w:pPr>
        <w:ind w:firstLineChars="0" w:firstLine="0"/>
        <w:rPr>
          <w:rFonts w:cs="Times New Roman"/>
        </w:rPr>
      </w:pPr>
    </w:p>
    <w:p w14:paraId="0EA600F8" w14:textId="77777777" w:rsidR="002B4945" w:rsidRPr="00462E06" w:rsidRDefault="007878DF" w:rsidP="005D0550">
      <w:pPr>
        <w:pStyle w:val="af1"/>
        <w:numPr>
          <w:ilvl w:val="0"/>
          <w:numId w:val="13"/>
        </w:numPr>
        <w:spacing w:before="0" w:after="326"/>
        <w:rPr>
          <w:rFonts w:cs="Times New Roman"/>
        </w:rPr>
      </w:pPr>
      <w:bookmarkStart w:id="101" w:name="_Ref512067872"/>
      <w:r w:rsidRPr="00462E06">
        <w:rPr>
          <w:rFonts w:cs="Times New Roman"/>
        </w:rPr>
        <w:t>聚类与有监督学习结合流程图</w:t>
      </w:r>
      <w:bookmarkEnd w:id="101"/>
    </w:p>
    <w:p w14:paraId="117FD0FC" w14:textId="77777777" w:rsidR="005278A7" w:rsidRPr="00462E06" w:rsidRDefault="005278A7" w:rsidP="00413DD4">
      <w:pPr>
        <w:ind w:firstLine="480"/>
        <w:rPr>
          <w:rFonts w:cs="Times New Roman"/>
        </w:rPr>
      </w:pPr>
    </w:p>
    <w:p w14:paraId="6F811CF0" w14:textId="77777777" w:rsidR="00E55529" w:rsidRPr="00462E06" w:rsidRDefault="002718F2" w:rsidP="004D03C8">
      <w:pPr>
        <w:pStyle w:val="1"/>
        <w:spacing w:before="163"/>
        <w:rPr>
          <w:rFonts w:cs="Times New Roman"/>
        </w:rPr>
      </w:pPr>
      <w:bookmarkStart w:id="102" w:name="_Toc512758359"/>
      <w:r w:rsidRPr="00462E06">
        <w:rPr>
          <w:rFonts w:cs="Times New Roman"/>
        </w:rPr>
        <w:t>支持向量机预测</w:t>
      </w:r>
      <w:bookmarkEnd w:id="102"/>
    </w:p>
    <w:p w14:paraId="47400D06" w14:textId="77777777" w:rsidR="00E55529" w:rsidRPr="00462E06" w:rsidRDefault="00265839" w:rsidP="004D03C8">
      <w:pPr>
        <w:pStyle w:val="2"/>
        <w:spacing w:before="163"/>
      </w:pPr>
      <w:bookmarkStart w:id="103" w:name="_Toc512758360"/>
      <w:r w:rsidRPr="00462E06">
        <w:t>网格搜索法</w:t>
      </w:r>
      <w:r w:rsidR="00A92677" w:rsidRPr="00462E06">
        <w:t>参数寻优</w:t>
      </w:r>
      <w:bookmarkEnd w:id="103"/>
    </w:p>
    <w:p w14:paraId="7F407BB6" w14:textId="77777777" w:rsidR="005034CB" w:rsidRPr="00462E06" w:rsidRDefault="00EB0992" w:rsidP="005034CB">
      <w:pPr>
        <w:ind w:firstLine="480"/>
        <w:rPr>
          <w:rFonts w:cs="Times New Roman"/>
        </w:rPr>
      </w:pPr>
      <w:r w:rsidRPr="00462E06">
        <w:rPr>
          <w:rFonts w:cs="Times New Roman"/>
        </w:rPr>
        <w:t>支持向量机</w:t>
      </w:r>
      <w:r w:rsidR="00D82D73" w:rsidRPr="00462E06">
        <w:rPr>
          <w:rFonts w:cs="Times New Roman"/>
        </w:rPr>
        <w:t>算法</w:t>
      </w:r>
      <w:r w:rsidR="00A21D1E" w:rsidRPr="00462E06">
        <w:rPr>
          <w:rFonts w:cs="Times New Roman"/>
        </w:rPr>
        <w:t>有两</w:t>
      </w:r>
      <w:r w:rsidR="000E32C8" w:rsidRPr="00462E06">
        <w:rPr>
          <w:rFonts w:cs="Times New Roman"/>
        </w:rPr>
        <w:t>个</w:t>
      </w:r>
      <w:r w:rsidR="004A369E" w:rsidRPr="00462E06">
        <w:rPr>
          <w:rFonts w:cs="Times New Roman"/>
        </w:rPr>
        <w:t>重要</w:t>
      </w:r>
      <w:r w:rsidR="000E32C8" w:rsidRPr="00462E06">
        <w:rPr>
          <w:rFonts w:cs="Times New Roman"/>
        </w:rPr>
        <w:t>参数</w:t>
      </w:r>
      <w:r w:rsidR="004930F6" w:rsidRPr="00462E06">
        <w:rPr>
          <w:rFonts w:cs="Times New Roman"/>
        </w:rPr>
        <w:t>分别为</w:t>
      </w:r>
      <w:r w:rsidR="00D82D73" w:rsidRPr="00462E06">
        <w:rPr>
          <w:rFonts w:cs="Times New Roman"/>
        </w:rPr>
        <w:t>c</w:t>
      </w:r>
      <w:r w:rsidR="000E32C8" w:rsidRPr="00462E06">
        <w:rPr>
          <w:rFonts w:cs="Times New Roman"/>
        </w:rPr>
        <w:t>和</w:t>
      </w:r>
      <w:r w:rsidR="000E32C8" w:rsidRPr="00462E06">
        <w:rPr>
          <w:rFonts w:cs="Times New Roman"/>
        </w:rPr>
        <w:t>g</w:t>
      </w:r>
      <w:r w:rsidR="00031BFD" w:rsidRPr="00462E06">
        <w:rPr>
          <w:rFonts w:cs="Times New Roman"/>
        </w:rPr>
        <w:t>，在建立模型时需要对这两个参数进行寻优</w:t>
      </w:r>
      <w:r w:rsidR="002F730C" w:rsidRPr="00462E06">
        <w:rPr>
          <w:rFonts w:cs="Times New Roman"/>
          <w:vertAlign w:val="superscript"/>
        </w:rPr>
        <w:fldChar w:fldCharType="begin"/>
      </w:r>
      <w:r w:rsidR="002F730C" w:rsidRPr="00462E06">
        <w:rPr>
          <w:rFonts w:cs="Times New Roman"/>
          <w:vertAlign w:val="superscript"/>
        </w:rPr>
        <w:instrText xml:space="preserve"> REF _Ref512434428 \r \h </w:instrText>
      </w:r>
      <w:r w:rsidR="00A91B92" w:rsidRPr="00462E06">
        <w:rPr>
          <w:rFonts w:cs="Times New Roman"/>
          <w:vertAlign w:val="superscript"/>
        </w:rPr>
        <w:instrText xml:space="preserve"> \* MERGEFORMAT </w:instrText>
      </w:r>
      <w:r w:rsidR="002F730C" w:rsidRPr="00462E06">
        <w:rPr>
          <w:rFonts w:cs="Times New Roman"/>
          <w:vertAlign w:val="superscript"/>
        </w:rPr>
      </w:r>
      <w:r w:rsidR="002F730C" w:rsidRPr="00462E06">
        <w:rPr>
          <w:rFonts w:cs="Times New Roman"/>
          <w:vertAlign w:val="superscript"/>
        </w:rPr>
        <w:fldChar w:fldCharType="separate"/>
      </w:r>
      <w:r w:rsidR="00AC64B7" w:rsidRPr="00462E06">
        <w:rPr>
          <w:rFonts w:cs="Times New Roman"/>
          <w:vertAlign w:val="superscript"/>
        </w:rPr>
        <w:t>[25]</w:t>
      </w:r>
      <w:r w:rsidR="002F730C" w:rsidRPr="00462E06">
        <w:rPr>
          <w:rFonts w:cs="Times New Roman"/>
          <w:vertAlign w:val="superscript"/>
        </w:rPr>
        <w:fldChar w:fldCharType="end"/>
      </w:r>
      <w:r w:rsidR="000E32C8" w:rsidRPr="00462E06">
        <w:rPr>
          <w:rFonts w:cs="Times New Roman"/>
        </w:rPr>
        <w:t>。</w:t>
      </w:r>
    </w:p>
    <w:p w14:paraId="67D701D5" w14:textId="346E326B" w:rsidR="005034CB" w:rsidRPr="00462E06" w:rsidRDefault="005034CB" w:rsidP="005034CB">
      <w:pPr>
        <w:ind w:firstLine="480"/>
        <w:rPr>
          <w:rFonts w:cs="Times New Roman"/>
        </w:rPr>
      </w:pPr>
      <w:r w:rsidRPr="00462E06">
        <w:rPr>
          <w:rFonts w:cs="Times New Roman"/>
        </w:rPr>
        <w:t>参数</w:t>
      </w:r>
      <w:r w:rsidRPr="00462E06">
        <w:rPr>
          <w:rFonts w:cs="Times New Roman"/>
        </w:rPr>
        <w:t>c</w:t>
      </w:r>
      <w:r w:rsidR="00263510">
        <w:rPr>
          <w:rFonts w:cs="Times New Roman" w:hint="eastAsia"/>
        </w:rPr>
        <w:t>的定义是</w:t>
      </w:r>
      <w:r w:rsidRPr="00462E06">
        <w:rPr>
          <w:rFonts w:cs="Times New Roman"/>
        </w:rPr>
        <w:t>惩罚系数，</w:t>
      </w:r>
      <w:r w:rsidR="00263510">
        <w:rPr>
          <w:rFonts w:cs="Times New Roman" w:hint="eastAsia"/>
        </w:rPr>
        <w:t>也就是</w:t>
      </w:r>
      <w:r w:rsidRPr="00462E06">
        <w:rPr>
          <w:rFonts w:cs="Times New Roman"/>
        </w:rPr>
        <w:t>对误差的宽容度。</w:t>
      </w:r>
      <w:r w:rsidRPr="00462E06">
        <w:rPr>
          <w:rFonts w:cs="Times New Roman"/>
        </w:rPr>
        <w:t>c</w:t>
      </w:r>
      <w:r w:rsidRPr="00462E06">
        <w:rPr>
          <w:rFonts w:cs="Times New Roman"/>
        </w:rPr>
        <w:t>越高，说明越不能容忍出现误差，容易发生过拟合，即对训练集准确高但对测试集准确率低。</w:t>
      </w:r>
      <w:r w:rsidRPr="00462E06">
        <w:rPr>
          <w:rFonts w:cs="Times New Roman"/>
        </w:rPr>
        <w:t>c</w:t>
      </w:r>
      <w:r w:rsidRPr="00462E06">
        <w:rPr>
          <w:rFonts w:cs="Times New Roman"/>
        </w:rPr>
        <w:t>越小，容易欠拟合，对测试集的准确率</w:t>
      </w:r>
      <w:r w:rsidR="00372832" w:rsidRPr="00462E06">
        <w:rPr>
          <w:rFonts w:cs="Times New Roman"/>
        </w:rPr>
        <w:t>变</w:t>
      </w:r>
      <w:r w:rsidRPr="00462E06">
        <w:rPr>
          <w:rFonts w:cs="Times New Roman"/>
        </w:rPr>
        <w:t>低。</w:t>
      </w:r>
      <w:r w:rsidRPr="00462E06">
        <w:rPr>
          <w:rFonts w:cs="Times New Roman"/>
        </w:rPr>
        <w:t>c</w:t>
      </w:r>
      <w:r w:rsidRPr="00462E06">
        <w:rPr>
          <w:rFonts w:cs="Times New Roman"/>
        </w:rPr>
        <w:t>过大或过小，泛化能力均降低。</w:t>
      </w:r>
    </w:p>
    <w:p w14:paraId="3E6E2704" w14:textId="6045041A" w:rsidR="004A369E" w:rsidRPr="00462E06" w:rsidRDefault="00032329" w:rsidP="00235D85">
      <w:pPr>
        <w:ind w:firstLine="480"/>
        <w:rPr>
          <w:rFonts w:cs="Times New Roman"/>
        </w:rPr>
      </w:pPr>
      <w:r w:rsidRPr="00462E06">
        <w:rPr>
          <w:rFonts w:cs="Times New Roman"/>
        </w:rPr>
        <w:t>参数</w:t>
      </w:r>
      <w:r w:rsidRPr="00462E06">
        <w:rPr>
          <w:rFonts w:cs="Times New Roman"/>
        </w:rPr>
        <w:t>g</w:t>
      </w:r>
      <w:r w:rsidRPr="00462E06">
        <w:rPr>
          <w:rFonts w:cs="Times New Roman"/>
        </w:rPr>
        <w:t>也称为</w:t>
      </w:r>
      <w:r w:rsidR="005034CB" w:rsidRPr="00462E06">
        <w:rPr>
          <w:rFonts w:cs="Times New Roman"/>
        </w:rPr>
        <w:t>gamma</w:t>
      </w:r>
      <w:r w:rsidR="00E35BAE" w:rsidRPr="00462E06">
        <w:rPr>
          <w:rFonts w:cs="Times New Roman"/>
        </w:rPr>
        <w:t>系数</w:t>
      </w:r>
      <w:r w:rsidRPr="00462E06">
        <w:rPr>
          <w:rFonts w:cs="Times New Roman"/>
        </w:rPr>
        <w:t>，</w:t>
      </w:r>
      <w:r w:rsidR="005034CB" w:rsidRPr="00462E06">
        <w:rPr>
          <w:rFonts w:cs="Times New Roman"/>
        </w:rPr>
        <w:t>是选择</w:t>
      </w:r>
      <w:r w:rsidR="005034CB" w:rsidRPr="00462E06">
        <w:rPr>
          <w:rFonts w:cs="Times New Roman"/>
        </w:rPr>
        <w:t>RBF</w:t>
      </w:r>
      <w:r w:rsidR="005034CB" w:rsidRPr="00462E06">
        <w:rPr>
          <w:rFonts w:cs="Times New Roman"/>
        </w:rPr>
        <w:t>函数作为</w:t>
      </w:r>
      <w:r w:rsidR="00A32A6D" w:rsidRPr="00462E06">
        <w:rPr>
          <w:rFonts w:cs="Times New Roman"/>
        </w:rPr>
        <w:t>核函数</w:t>
      </w:r>
      <w:r w:rsidR="005034CB" w:rsidRPr="00462E06">
        <w:rPr>
          <w:rFonts w:cs="Times New Roman"/>
        </w:rPr>
        <w:t>后，该函数自带的一个参数</w:t>
      </w:r>
      <w:r w:rsidR="00263456">
        <w:rPr>
          <w:rFonts w:cs="Times New Roman" w:hint="eastAsia"/>
        </w:rPr>
        <w:t>，代表了</w:t>
      </w:r>
      <w:r w:rsidR="005034CB" w:rsidRPr="00462E06">
        <w:rPr>
          <w:rFonts w:cs="Times New Roman"/>
        </w:rPr>
        <w:t>数据映射到新的特征空间后的分布</w:t>
      </w:r>
      <w:r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大，</w:t>
      </w:r>
      <w:r w:rsidR="00D335DB" w:rsidRPr="00462E06">
        <w:rPr>
          <w:rFonts w:cs="Times New Roman"/>
        </w:rPr>
        <w:t>容易过拟合</w:t>
      </w:r>
      <w:r w:rsidR="005034CB"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小，</w:t>
      </w:r>
      <w:r w:rsidR="00D335DB" w:rsidRPr="00462E06">
        <w:rPr>
          <w:rFonts w:cs="Times New Roman"/>
        </w:rPr>
        <w:t>容易欠</w:t>
      </w:r>
      <w:r w:rsidR="00542F32" w:rsidRPr="00462E06">
        <w:rPr>
          <w:rFonts w:cs="Times New Roman"/>
        </w:rPr>
        <w:t>拟合</w:t>
      </w:r>
      <w:r w:rsidR="005034CB" w:rsidRPr="00462E06">
        <w:rPr>
          <w:rFonts w:cs="Times New Roman"/>
        </w:rPr>
        <w:t>。</w:t>
      </w:r>
    </w:p>
    <w:p w14:paraId="22DB87BE" w14:textId="77777777" w:rsidR="00E562F3" w:rsidRPr="00462E06" w:rsidRDefault="00235D85" w:rsidP="00E562F3">
      <w:pPr>
        <w:ind w:firstLine="480"/>
        <w:rPr>
          <w:rFonts w:cs="Times New Roman"/>
        </w:rPr>
      </w:pPr>
      <w:r w:rsidRPr="00462E06">
        <w:rPr>
          <w:rFonts w:cs="Times New Roman"/>
        </w:rPr>
        <w:t>网格搜索法是指定参数值的一种穷举搜索方法，</w:t>
      </w:r>
      <w:r w:rsidR="00F11B45" w:rsidRPr="00462E06">
        <w:rPr>
          <w:rFonts w:cs="Times New Roman"/>
        </w:rPr>
        <w:t>通过</w:t>
      </w:r>
      <w:r w:rsidRPr="00462E06">
        <w:rPr>
          <w:rFonts w:cs="Times New Roman"/>
        </w:rPr>
        <w:t>尝试各种可能的</w:t>
      </w:r>
      <w:r w:rsidR="00896EF3" w:rsidRPr="00462E06">
        <w:rPr>
          <w:rFonts w:cs="Times New Roman"/>
        </w:rPr>
        <w:t>c</w:t>
      </w:r>
      <w:r w:rsidR="00896EF3" w:rsidRPr="00462E06">
        <w:rPr>
          <w:rFonts w:cs="Times New Roman"/>
        </w:rPr>
        <w:t>、</w:t>
      </w:r>
      <w:r w:rsidR="00896EF3" w:rsidRPr="00462E06">
        <w:rPr>
          <w:rFonts w:cs="Times New Roman"/>
        </w:rPr>
        <w:t>g</w:t>
      </w:r>
      <w:r w:rsidR="00896EF3" w:rsidRPr="00462E06">
        <w:rPr>
          <w:rFonts w:cs="Times New Roman"/>
        </w:rPr>
        <w:t>值</w:t>
      </w:r>
      <w:r w:rsidRPr="00462E06">
        <w:rPr>
          <w:rFonts w:cs="Times New Roman"/>
        </w:rPr>
        <w:t>，然后进行交叉验证，找出使交叉验证精确度最高的</w:t>
      </w:r>
      <w:r w:rsidR="00896EF3" w:rsidRPr="00462E06">
        <w:rPr>
          <w:rFonts w:cs="Times New Roman"/>
        </w:rPr>
        <w:t>c</w:t>
      </w:r>
      <w:r w:rsidR="00896EF3" w:rsidRPr="00462E06">
        <w:rPr>
          <w:rFonts w:cs="Times New Roman"/>
        </w:rPr>
        <w:t>和</w:t>
      </w:r>
      <w:r w:rsidR="00896EF3" w:rsidRPr="00462E06">
        <w:rPr>
          <w:rFonts w:cs="Times New Roman"/>
        </w:rPr>
        <w:t>g</w:t>
      </w:r>
      <w:r w:rsidRPr="00462E06">
        <w:rPr>
          <w:rFonts w:cs="Times New Roman"/>
        </w:rPr>
        <w:t>。</w:t>
      </w:r>
      <w:r w:rsidRPr="00462E06">
        <w:rPr>
          <w:rFonts w:cs="Times New Roman"/>
        </w:rPr>
        <w:t xml:space="preserve"> </w:t>
      </w:r>
      <w:r w:rsidR="005C2426" w:rsidRPr="00462E06">
        <w:rPr>
          <w:rFonts w:cs="Times New Roman"/>
        </w:rPr>
        <w:t>该方法有以下优点：</w:t>
      </w:r>
    </w:p>
    <w:p w14:paraId="5AF33BD8" w14:textId="77777777" w:rsidR="005C2426" w:rsidRPr="00462E06" w:rsidRDefault="0031094F" w:rsidP="00E73DB6">
      <w:pPr>
        <w:pStyle w:val="ac"/>
        <w:numPr>
          <w:ilvl w:val="0"/>
          <w:numId w:val="8"/>
        </w:numPr>
        <w:ind w:firstLineChars="0"/>
        <w:rPr>
          <w:rFonts w:cs="Times New Roman"/>
        </w:rPr>
      </w:pPr>
      <w:r w:rsidRPr="00462E06">
        <w:rPr>
          <w:rFonts w:cs="Times New Roman"/>
        </w:rPr>
        <w:t>全面</w:t>
      </w:r>
      <w:r w:rsidR="0093762B" w:rsidRPr="00462E06">
        <w:rPr>
          <w:rFonts w:cs="Times New Roman"/>
        </w:rPr>
        <w:t>搜索</w:t>
      </w:r>
      <w:r w:rsidRPr="00462E06">
        <w:rPr>
          <w:rFonts w:cs="Times New Roman"/>
        </w:rPr>
        <w:t>参数</w:t>
      </w:r>
      <w:r w:rsidR="0093762B" w:rsidRPr="00462E06">
        <w:rPr>
          <w:rFonts w:cs="Times New Roman"/>
        </w:rPr>
        <w:t>，可找到全局最优</w:t>
      </w:r>
      <w:r w:rsidRPr="00462E06">
        <w:rPr>
          <w:rFonts w:cs="Times New Roman"/>
        </w:rPr>
        <w:t>解</w:t>
      </w:r>
      <w:r w:rsidR="00AE1D80" w:rsidRPr="00462E06">
        <w:rPr>
          <w:rFonts w:cs="Times New Roman"/>
        </w:rPr>
        <w:t>；</w:t>
      </w:r>
    </w:p>
    <w:p w14:paraId="404BB3AC" w14:textId="77777777" w:rsidR="0093762B" w:rsidRPr="00462E06" w:rsidRDefault="0093762B" w:rsidP="00E73DB6">
      <w:pPr>
        <w:pStyle w:val="ac"/>
        <w:numPr>
          <w:ilvl w:val="0"/>
          <w:numId w:val="8"/>
        </w:numPr>
        <w:ind w:firstLineChars="0"/>
        <w:rPr>
          <w:rFonts w:cs="Times New Roman"/>
        </w:rPr>
      </w:pPr>
      <w:r w:rsidRPr="00462E06">
        <w:rPr>
          <w:rFonts w:cs="Times New Roman"/>
        </w:rPr>
        <w:t>实现简单，</w:t>
      </w:r>
      <w:r w:rsidR="00F9402D" w:rsidRPr="00462E06">
        <w:rPr>
          <w:rFonts w:cs="Times New Roman"/>
        </w:rPr>
        <w:t>用多重循环结构即可实现</w:t>
      </w:r>
      <w:r w:rsidR="00AE1D80" w:rsidRPr="00462E06">
        <w:rPr>
          <w:rFonts w:cs="Times New Roman"/>
        </w:rPr>
        <w:t>；</w:t>
      </w:r>
    </w:p>
    <w:p w14:paraId="33389E09" w14:textId="77777777" w:rsidR="00F9402D" w:rsidRPr="00462E06" w:rsidRDefault="00F9402D" w:rsidP="00E73DB6">
      <w:pPr>
        <w:pStyle w:val="ac"/>
        <w:numPr>
          <w:ilvl w:val="0"/>
          <w:numId w:val="8"/>
        </w:numPr>
        <w:ind w:firstLineChars="0"/>
        <w:rPr>
          <w:rFonts w:cs="Times New Roman"/>
        </w:rPr>
      </w:pPr>
      <w:r w:rsidRPr="00462E06">
        <w:rPr>
          <w:rFonts w:cs="Times New Roman"/>
        </w:rPr>
        <w:t>若参数比较少，</w:t>
      </w:r>
      <w:r w:rsidR="00B674B3" w:rsidRPr="00462E06">
        <w:rPr>
          <w:rFonts w:cs="Times New Roman"/>
        </w:rPr>
        <w:t>与</w:t>
      </w:r>
      <w:r w:rsidRPr="00462E06">
        <w:rPr>
          <w:rFonts w:cs="Times New Roman"/>
        </w:rPr>
        <w:t>高级算法</w:t>
      </w:r>
      <w:r w:rsidR="00B674B3" w:rsidRPr="00462E06">
        <w:rPr>
          <w:rFonts w:cs="Times New Roman"/>
        </w:rPr>
        <w:t>相比，时间复杂度不会高太多</w:t>
      </w:r>
      <w:r w:rsidR="00AE1D80" w:rsidRPr="00462E06">
        <w:rPr>
          <w:rFonts w:cs="Times New Roman"/>
        </w:rPr>
        <w:t>；</w:t>
      </w:r>
    </w:p>
    <w:p w14:paraId="1E137CDD" w14:textId="77777777" w:rsidR="008F5A63" w:rsidRPr="00462E06" w:rsidRDefault="00E77BDE" w:rsidP="00E73DB6">
      <w:pPr>
        <w:pStyle w:val="ac"/>
        <w:numPr>
          <w:ilvl w:val="0"/>
          <w:numId w:val="8"/>
        </w:numPr>
        <w:ind w:firstLineChars="0"/>
        <w:rPr>
          <w:rFonts w:cs="Times New Roman"/>
        </w:rPr>
      </w:pPr>
      <w:r w:rsidRPr="00462E06">
        <w:rPr>
          <w:rFonts w:cs="Times New Roman"/>
        </w:rPr>
        <w:t>可</w:t>
      </w:r>
      <w:r w:rsidR="008F5A63" w:rsidRPr="00462E06">
        <w:rPr>
          <w:rFonts w:cs="Times New Roman"/>
        </w:rPr>
        <w:t>并行性高，因为</w:t>
      </w:r>
      <w:r w:rsidR="008F5A63" w:rsidRPr="00462E06">
        <w:rPr>
          <w:rFonts w:cs="Times New Roman"/>
        </w:rPr>
        <w:t>c</w:t>
      </w:r>
      <w:r w:rsidR="008F5A63" w:rsidRPr="00462E06">
        <w:rPr>
          <w:rFonts w:cs="Times New Roman"/>
        </w:rPr>
        <w:t>、</w:t>
      </w:r>
      <w:r w:rsidR="008F5A63" w:rsidRPr="00462E06">
        <w:rPr>
          <w:rFonts w:cs="Times New Roman"/>
        </w:rPr>
        <w:t>g</w:t>
      </w:r>
      <w:r w:rsidR="008F5A63" w:rsidRPr="00462E06">
        <w:rPr>
          <w:rFonts w:cs="Times New Roman"/>
        </w:rPr>
        <w:t>组合对是相互独立的</w:t>
      </w:r>
      <w:r w:rsidR="00AE1D80" w:rsidRPr="00462E06">
        <w:rPr>
          <w:rFonts w:cs="Times New Roman"/>
        </w:rPr>
        <w:t>。</w:t>
      </w:r>
    </w:p>
    <w:p w14:paraId="6CA9E999" w14:textId="77777777" w:rsidR="005C2426" w:rsidRPr="00462E06" w:rsidRDefault="004555BB" w:rsidP="004555BB">
      <w:pPr>
        <w:ind w:firstLine="480"/>
        <w:rPr>
          <w:rFonts w:cs="Times New Roman"/>
        </w:rPr>
      </w:pPr>
      <w:r w:rsidRPr="00462E06">
        <w:rPr>
          <w:rFonts w:cs="Times New Roman"/>
        </w:rPr>
        <w:t>通过网格搜索法，可得到不同</w:t>
      </w:r>
      <w:r w:rsidRPr="00462E06">
        <w:rPr>
          <w:rFonts w:cs="Times New Roman"/>
        </w:rPr>
        <w:t>c</w:t>
      </w:r>
      <w:r w:rsidRPr="00462E06">
        <w:rPr>
          <w:rFonts w:cs="Times New Roman"/>
        </w:rPr>
        <w:t>，</w:t>
      </w:r>
      <w:r w:rsidRPr="00462E06">
        <w:rPr>
          <w:rFonts w:cs="Times New Roman"/>
        </w:rPr>
        <w:t>g</w:t>
      </w:r>
      <w:r w:rsidRPr="00462E06">
        <w:rPr>
          <w:rFonts w:cs="Times New Roman"/>
        </w:rPr>
        <w:t>下的准确率，为了方便将结果可视化展示，绘制等高线图，横轴表示参数</w:t>
      </w:r>
      <w:r w:rsidRPr="00462E06">
        <w:rPr>
          <w:rFonts w:cs="Times New Roman"/>
        </w:rPr>
        <w:t>c</w:t>
      </w:r>
      <w:r w:rsidRPr="00462E06">
        <w:rPr>
          <w:rFonts w:cs="Times New Roman"/>
        </w:rPr>
        <w:t>，纵轴表示参数</w:t>
      </w:r>
      <w:r w:rsidRPr="00462E06">
        <w:rPr>
          <w:rFonts w:cs="Times New Roman"/>
        </w:rPr>
        <w:t>g</w:t>
      </w:r>
      <w:r w:rsidR="00DC5ABB" w:rsidRPr="00462E06">
        <w:rPr>
          <w:rFonts w:cs="Times New Roman"/>
        </w:rPr>
        <w:t>，等高线上的数值表示准确率。</w:t>
      </w:r>
    </w:p>
    <w:p w14:paraId="4D737F14" w14:textId="77777777" w:rsidR="00E86EBD" w:rsidRPr="00462E06" w:rsidRDefault="00E86EBD" w:rsidP="00E86EBD">
      <w:pPr>
        <w:pStyle w:val="2"/>
        <w:spacing w:before="163"/>
      </w:pPr>
      <w:bookmarkStart w:id="104" w:name="_Toc512758361"/>
      <w:r w:rsidRPr="00462E06">
        <w:t>交叉</w:t>
      </w:r>
      <w:r w:rsidR="007D39AC" w:rsidRPr="00462E06">
        <w:t>验证</w:t>
      </w:r>
      <w:r w:rsidRPr="00462E06">
        <w:t>简介</w:t>
      </w:r>
      <w:bookmarkEnd w:id="104"/>
    </w:p>
    <w:p w14:paraId="62DEFCB4" w14:textId="77777777" w:rsidR="00E30DE1" w:rsidRPr="00462E06" w:rsidRDefault="00E30DE1" w:rsidP="00C67966">
      <w:pPr>
        <w:ind w:firstLine="480"/>
        <w:rPr>
          <w:rFonts w:cs="Times New Roman"/>
        </w:rPr>
      </w:pPr>
      <w:r w:rsidRPr="00462E06">
        <w:rPr>
          <w:rFonts w:cs="Times New Roman"/>
        </w:rPr>
        <w:t>交叉验证（</w:t>
      </w:r>
      <w:r w:rsidRPr="00462E06">
        <w:rPr>
          <w:rFonts w:cs="Times New Roman"/>
        </w:rPr>
        <w:t>Cross-validation</w:t>
      </w:r>
      <w:r w:rsidRPr="00462E06">
        <w:rPr>
          <w:rFonts w:cs="Times New Roman"/>
        </w:rPr>
        <w:t>）</w:t>
      </w:r>
      <w:r w:rsidR="00376FC6" w:rsidRPr="00462E06">
        <w:rPr>
          <w:rFonts w:cs="Times New Roman"/>
        </w:rPr>
        <w:t>是</w:t>
      </w:r>
      <w:r w:rsidR="007A6D0D" w:rsidRPr="00462E06">
        <w:rPr>
          <w:rFonts w:cs="Times New Roman"/>
        </w:rPr>
        <w:t>一种将数据集均分成</w:t>
      </w:r>
      <w:r w:rsidR="007A6D0D" w:rsidRPr="00462E06">
        <w:rPr>
          <w:rFonts w:cs="Times New Roman"/>
        </w:rPr>
        <w:t>n</w:t>
      </w:r>
      <w:r w:rsidR="007A6D0D" w:rsidRPr="00462E06">
        <w:rPr>
          <w:rFonts w:cs="Times New Roman"/>
        </w:rPr>
        <w:t>个子集，并将这</w:t>
      </w:r>
      <w:r w:rsidR="007A6D0D" w:rsidRPr="00462E06">
        <w:rPr>
          <w:rFonts w:cs="Times New Roman"/>
        </w:rPr>
        <w:t>n</w:t>
      </w:r>
      <w:r w:rsidR="007A6D0D" w:rsidRPr="00462E06">
        <w:rPr>
          <w:rFonts w:cs="Times New Roman"/>
        </w:rPr>
        <w:t>份数据轮流充当测试集和训练集的方法，可以提高数据利用率</w:t>
      </w:r>
      <w:r w:rsidR="0063201E" w:rsidRPr="00462E06">
        <w:rPr>
          <w:rFonts w:cs="Times New Roman"/>
          <w:vertAlign w:val="superscript"/>
        </w:rPr>
        <w:fldChar w:fldCharType="begin"/>
      </w:r>
      <w:r w:rsidR="0063201E" w:rsidRPr="00462E06">
        <w:rPr>
          <w:rFonts w:cs="Times New Roman"/>
          <w:vertAlign w:val="superscript"/>
        </w:rPr>
        <w:instrText xml:space="preserve"> REF _Ref512436300 \r \h </w:instrText>
      </w:r>
      <w:r w:rsidR="00A91B92" w:rsidRPr="00462E06">
        <w:rPr>
          <w:rFonts w:cs="Times New Roman"/>
          <w:vertAlign w:val="superscript"/>
        </w:rPr>
        <w:instrText xml:space="preserve"> \* MERGEFORMAT </w:instrText>
      </w:r>
      <w:r w:rsidR="0063201E" w:rsidRPr="00462E06">
        <w:rPr>
          <w:rFonts w:cs="Times New Roman"/>
          <w:vertAlign w:val="superscript"/>
        </w:rPr>
      </w:r>
      <w:r w:rsidR="0063201E" w:rsidRPr="00462E06">
        <w:rPr>
          <w:rFonts w:cs="Times New Roman"/>
          <w:vertAlign w:val="superscript"/>
        </w:rPr>
        <w:fldChar w:fldCharType="separate"/>
      </w:r>
      <w:r w:rsidR="00AC64B7" w:rsidRPr="00462E06">
        <w:rPr>
          <w:rFonts w:cs="Times New Roman"/>
          <w:vertAlign w:val="superscript"/>
        </w:rPr>
        <w:t>[26]</w:t>
      </w:r>
      <w:r w:rsidR="0063201E" w:rsidRPr="00462E06">
        <w:rPr>
          <w:rFonts w:cs="Times New Roman"/>
          <w:vertAlign w:val="superscript"/>
        </w:rPr>
        <w:fldChar w:fldCharType="end"/>
      </w:r>
      <w:r w:rsidR="007A6D0D" w:rsidRPr="00462E06">
        <w:rPr>
          <w:rFonts w:cs="Times New Roman"/>
        </w:rPr>
        <w:t>。常见划分份数为十，也称为十折交叉验证，即均分为十份后，一份作为测试集，其余九份作为训练集，如</w:t>
      </w:r>
      <w:r w:rsidR="007A6D0D" w:rsidRPr="00462E06">
        <w:rPr>
          <w:rFonts w:cs="Times New Roman"/>
        </w:rPr>
        <w:fldChar w:fldCharType="begin"/>
      </w:r>
      <w:r w:rsidR="007A6D0D" w:rsidRPr="00462E06">
        <w:rPr>
          <w:rFonts w:cs="Times New Roman"/>
        </w:rPr>
        <w:instrText xml:space="preserve"> REF _Ref512080309 \n \h </w:instrText>
      </w:r>
      <w:r w:rsidR="00A91B92" w:rsidRPr="00462E06">
        <w:rPr>
          <w:rFonts w:cs="Times New Roman"/>
        </w:rPr>
        <w:instrText xml:space="preserve"> \* MERGEFORMAT </w:instrText>
      </w:r>
      <w:r w:rsidR="007A6D0D" w:rsidRPr="00462E06">
        <w:rPr>
          <w:rFonts w:cs="Times New Roman"/>
        </w:rPr>
      </w:r>
      <w:r w:rsidR="007A6D0D" w:rsidRPr="00462E06">
        <w:rPr>
          <w:rFonts w:cs="Times New Roman"/>
        </w:rPr>
        <w:fldChar w:fldCharType="separate"/>
      </w:r>
      <w:r w:rsidR="00AC64B7" w:rsidRPr="00462E06">
        <w:rPr>
          <w:rFonts w:cs="Times New Roman"/>
        </w:rPr>
        <w:t>图</w:t>
      </w:r>
      <w:r w:rsidR="00AC64B7" w:rsidRPr="00462E06">
        <w:rPr>
          <w:rFonts w:cs="Times New Roman"/>
        </w:rPr>
        <w:t>5-7</w:t>
      </w:r>
      <w:r w:rsidR="007A6D0D" w:rsidRPr="00462E06">
        <w:rPr>
          <w:rFonts w:cs="Times New Roman"/>
        </w:rPr>
        <w:fldChar w:fldCharType="end"/>
      </w:r>
      <w:r w:rsidR="007A6D0D" w:rsidRPr="00462E06">
        <w:rPr>
          <w:rFonts w:cs="Times New Roman"/>
        </w:rPr>
        <w:t>为十折交叉验证的过程。</w:t>
      </w:r>
    </w:p>
    <w:p w14:paraId="1F916873" w14:textId="77777777" w:rsidR="00885B02" w:rsidRPr="00462E06" w:rsidRDefault="00324875" w:rsidP="00FC7F3A">
      <w:pPr>
        <w:pStyle w:val="af1"/>
        <w:numPr>
          <w:ilvl w:val="0"/>
          <w:numId w:val="13"/>
        </w:numPr>
        <w:spacing w:after="326"/>
        <w:rPr>
          <w:rFonts w:cs="Times New Roman"/>
        </w:rPr>
      </w:pPr>
      <w:bookmarkStart w:id="105" w:name="_Ref512080309"/>
      <w:r w:rsidRPr="00462E06">
        <w:rPr>
          <w:rFonts w:cs="Times New Roman"/>
        </w:rPr>
        <w:lastRenderedPageBreak/>
        <w:t>十折交叉</w:t>
      </w:r>
      <w:r w:rsidR="008B793C" w:rsidRPr="00462E06">
        <w:rPr>
          <w:rFonts w:cs="Times New Roman"/>
        </w:rPr>
        <w:t>验证</w:t>
      </w:r>
      <w:r w:rsidRPr="00462E06">
        <w:rPr>
          <w:rFonts w:cs="Times New Roman"/>
        </w:rPr>
        <w:t>图解</w:t>
      </w:r>
      <w:r w:rsidR="00A0106B" w:rsidRPr="00462E06">
        <w:rPr>
          <w:rFonts w:cs="Times New Roman"/>
          <w:noProof/>
        </w:rPr>
        <w:drawing>
          <wp:anchor distT="0" distB="0" distL="114300" distR="114300" simplePos="0" relativeHeight="251472896" behindDoc="0" locked="0" layoutInCell="1" allowOverlap="0" wp14:anchorId="5C44A881" wp14:editId="1074FD50">
            <wp:simplePos x="0" y="0"/>
            <wp:positionH relativeFrom="column">
              <wp:align>center</wp:align>
            </wp:positionH>
            <wp:positionV relativeFrom="paragraph">
              <wp:posOffset>323215</wp:posOffset>
            </wp:positionV>
            <wp:extent cx="4860000" cy="159120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0000" cy="1591200"/>
                    </a:xfrm>
                    <a:prstGeom prst="rect">
                      <a:avLst/>
                    </a:prstGeom>
                  </pic:spPr>
                </pic:pic>
              </a:graphicData>
            </a:graphic>
            <wp14:sizeRelH relativeFrom="margin">
              <wp14:pctWidth>0</wp14:pctWidth>
            </wp14:sizeRelH>
            <wp14:sizeRelV relativeFrom="margin">
              <wp14:pctHeight>0</wp14:pctHeight>
            </wp14:sizeRelV>
          </wp:anchor>
        </w:drawing>
      </w:r>
      <w:bookmarkEnd w:id="105"/>
    </w:p>
    <w:p w14:paraId="2860BC33" w14:textId="77777777" w:rsidR="00E86EBD" w:rsidRPr="00462E06" w:rsidRDefault="007D39AC" w:rsidP="00E86EBD">
      <w:pPr>
        <w:ind w:firstLine="480"/>
        <w:rPr>
          <w:rFonts w:cs="Times New Roman"/>
        </w:rPr>
      </w:pPr>
      <w:r w:rsidRPr="00462E06">
        <w:rPr>
          <w:rFonts w:cs="Times New Roman"/>
        </w:rPr>
        <w:t>E</w:t>
      </w:r>
      <w:r w:rsidRPr="00462E06">
        <w:rPr>
          <w:rFonts w:cs="Times New Roman"/>
          <w:vertAlign w:val="subscript"/>
        </w:rPr>
        <w:t>i</w:t>
      </w:r>
      <w:r w:rsidRPr="00462E06">
        <w:rPr>
          <w:rFonts w:cs="Times New Roman"/>
        </w:rPr>
        <w:t>为每轮测试准确率，可得到十轮测试准确率，再取平均值</w:t>
      </w:r>
      <w:r w:rsidR="00956F29" w:rsidRPr="00462E06">
        <w:rPr>
          <w:rFonts w:cs="Times New Roman"/>
        </w:rPr>
        <w:t>，</w:t>
      </w:r>
      <w:r w:rsidR="00BA39B1" w:rsidRPr="00462E06">
        <w:rPr>
          <w:rFonts w:cs="Times New Roman"/>
        </w:rPr>
        <w:t>为了增加</w:t>
      </w:r>
      <w:r w:rsidR="00473067" w:rsidRPr="00462E06">
        <w:rPr>
          <w:rFonts w:cs="Times New Roman"/>
        </w:rPr>
        <w:t>实验结果</w:t>
      </w:r>
      <w:r w:rsidR="00BA39B1" w:rsidRPr="00462E06">
        <w:rPr>
          <w:rFonts w:cs="Times New Roman"/>
        </w:rPr>
        <w:t>准确</w:t>
      </w:r>
      <w:r w:rsidR="003016DA" w:rsidRPr="00462E06">
        <w:rPr>
          <w:rFonts w:cs="Times New Roman"/>
        </w:rPr>
        <w:t>性</w:t>
      </w:r>
      <w:r w:rsidR="003530D0" w:rsidRPr="00462E06">
        <w:rPr>
          <w:rFonts w:cs="Times New Roman"/>
        </w:rPr>
        <w:t>还</w:t>
      </w:r>
      <w:r w:rsidR="00BA39B1" w:rsidRPr="00462E06">
        <w:rPr>
          <w:rFonts w:cs="Times New Roman"/>
        </w:rPr>
        <w:t>可以</w:t>
      </w:r>
      <w:r w:rsidR="003530D0" w:rsidRPr="00462E06">
        <w:rPr>
          <w:rFonts w:cs="Times New Roman"/>
        </w:rPr>
        <w:t>进行多次交叉</w:t>
      </w:r>
      <w:r w:rsidR="00376ED3" w:rsidRPr="00462E06">
        <w:rPr>
          <w:rFonts w:cs="Times New Roman"/>
        </w:rPr>
        <w:t>验证</w:t>
      </w:r>
      <w:r w:rsidR="00F4300E" w:rsidRPr="00462E06">
        <w:rPr>
          <w:rFonts w:cs="Times New Roman"/>
        </w:rPr>
        <w:t>后</w:t>
      </w:r>
      <w:r w:rsidR="003530D0" w:rsidRPr="00462E06">
        <w:rPr>
          <w:rFonts w:cs="Times New Roman"/>
        </w:rPr>
        <w:t>再求</w:t>
      </w:r>
      <w:r w:rsidR="0084736F" w:rsidRPr="00462E06">
        <w:rPr>
          <w:rFonts w:cs="Times New Roman"/>
        </w:rPr>
        <w:t>总实验次数的平</w:t>
      </w:r>
      <w:r w:rsidR="003530D0" w:rsidRPr="00462E06">
        <w:rPr>
          <w:rFonts w:cs="Times New Roman"/>
        </w:rPr>
        <w:t>均值</w:t>
      </w:r>
      <w:r w:rsidR="00956F29" w:rsidRPr="00462E06">
        <w:rPr>
          <w:rFonts w:cs="Times New Roman"/>
        </w:rPr>
        <w:t>。</w:t>
      </w:r>
    </w:p>
    <w:p w14:paraId="2220C1C0" w14:textId="77777777" w:rsidR="003530D0" w:rsidRPr="00462E06" w:rsidRDefault="003530D0" w:rsidP="00E86EBD">
      <w:pPr>
        <w:ind w:firstLine="480"/>
        <w:rPr>
          <w:rFonts w:cs="Times New Roman"/>
        </w:rPr>
      </w:pPr>
      <w:r w:rsidRPr="00462E06">
        <w:rPr>
          <w:rFonts w:cs="Times New Roman"/>
        </w:rPr>
        <w:t>本研究中采用</w:t>
      </w:r>
      <w:r w:rsidR="00072175" w:rsidRPr="00462E06">
        <w:rPr>
          <w:rFonts w:cs="Times New Roman"/>
        </w:rPr>
        <w:t>十</w:t>
      </w:r>
      <w:r w:rsidRPr="00462E06">
        <w:rPr>
          <w:rFonts w:cs="Times New Roman"/>
        </w:rPr>
        <w:t>折交叉</w:t>
      </w:r>
      <w:r w:rsidR="00A60236" w:rsidRPr="00462E06">
        <w:rPr>
          <w:rFonts w:cs="Times New Roman"/>
        </w:rPr>
        <w:t>验证</w:t>
      </w:r>
      <w:r w:rsidRPr="00462E06">
        <w:rPr>
          <w:rFonts w:cs="Times New Roman"/>
        </w:rPr>
        <w:t>和</w:t>
      </w:r>
      <w:r w:rsidR="00072175" w:rsidRPr="00462E06">
        <w:rPr>
          <w:rFonts w:cs="Times New Roman"/>
        </w:rPr>
        <w:t>五</w:t>
      </w:r>
      <w:r w:rsidRPr="00462E06">
        <w:rPr>
          <w:rFonts w:cs="Times New Roman"/>
        </w:rPr>
        <w:t>折交叉</w:t>
      </w:r>
      <w:r w:rsidR="00A60236" w:rsidRPr="00462E06">
        <w:rPr>
          <w:rFonts w:cs="Times New Roman"/>
        </w:rPr>
        <w:t>验证</w:t>
      </w:r>
      <w:r w:rsidR="00072175" w:rsidRPr="00462E06">
        <w:rPr>
          <w:rFonts w:cs="Times New Roman"/>
        </w:rPr>
        <w:t>，并实验十次取平均值</w:t>
      </w:r>
      <w:r w:rsidRPr="00462E06">
        <w:rPr>
          <w:rFonts w:cs="Times New Roman"/>
        </w:rPr>
        <w:t>。</w:t>
      </w:r>
      <w:r w:rsidR="00CC4BC6" w:rsidRPr="00462E06">
        <w:rPr>
          <w:rFonts w:cs="Times New Roman"/>
        </w:rPr>
        <w:t>先设置</w:t>
      </w:r>
      <w:r w:rsidR="00CC4BC6" w:rsidRPr="00462E06">
        <w:rPr>
          <w:rFonts w:cs="Times New Roman"/>
        </w:rPr>
        <w:t>c</w:t>
      </w:r>
      <w:r w:rsidR="00CC4BC6" w:rsidRPr="00462E06">
        <w:rPr>
          <w:rFonts w:cs="Times New Roman"/>
        </w:rPr>
        <w:t>和</w:t>
      </w:r>
      <w:r w:rsidR="00CC4BC6" w:rsidRPr="00462E06">
        <w:rPr>
          <w:rFonts w:cs="Times New Roman"/>
        </w:rPr>
        <w:t>g</w:t>
      </w:r>
      <w:r w:rsidR="00CC4BC6" w:rsidRPr="00462E06">
        <w:rPr>
          <w:rFonts w:cs="Times New Roman"/>
        </w:rPr>
        <w:t>的搜索范围为</w:t>
      </w:r>
      <w:r w:rsidR="00CC4BC6" w:rsidRPr="00462E06">
        <w:rPr>
          <w:rFonts w:cs="Times New Roman"/>
        </w:rPr>
        <w:t>0</w:t>
      </w:r>
      <w:r w:rsidR="00CC4BC6" w:rsidRPr="00462E06">
        <w:rPr>
          <w:rFonts w:cs="Times New Roman"/>
        </w:rPr>
        <w:t>至</w:t>
      </w:r>
      <w:r w:rsidR="00CC4BC6" w:rsidRPr="00462E06">
        <w:rPr>
          <w:rFonts w:cs="Times New Roman"/>
        </w:rPr>
        <w:t>10</w:t>
      </w:r>
      <w:r w:rsidR="00CC4BC6" w:rsidRPr="00462E06">
        <w:rPr>
          <w:rFonts w:cs="Times New Roman"/>
        </w:rPr>
        <w:t>，每次步长为</w:t>
      </w:r>
      <w:r w:rsidR="00CC4BC6" w:rsidRPr="00462E06">
        <w:rPr>
          <w:rFonts w:cs="Times New Roman"/>
        </w:rPr>
        <w:t>0.5</w:t>
      </w:r>
      <w:r w:rsidR="00CC4BC6" w:rsidRPr="00462E06">
        <w:rPr>
          <w:rFonts w:cs="Times New Roman"/>
        </w:rPr>
        <w:t>，再根据实际等高线图缩小搜索范围，每次步长为</w:t>
      </w:r>
      <w:r w:rsidR="00CC4BC6" w:rsidRPr="00462E06">
        <w:rPr>
          <w:rFonts w:cs="Times New Roman"/>
        </w:rPr>
        <w:t>0.05</w:t>
      </w:r>
      <w:r w:rsidR="00CC4BC6" w:rsidRPr="00462E06">
        <w:rPr>
          <w:rFonts w:cs="Times New Roman"/>
        </w:rPr>
        <w:t>，找到最佳参数。</w:t>
      </w:r>
    </w:p>
    <w:p w14:paraId="5DB5B8B1" w14:textId="77777777" w:rsidR="008B78B6" w:rsidRPr="00462E06" w:rsidRDefault="0030490F" w:rsidP="004D03C8">
      <w:pPr>
        <w:pStyle w:val="2"/>
        <w:spacing w:before="163"/>
      </w:pPr>
      <w:bookmarkStart w:id="106" w:name="_Toc512758362"/>
      <w:r w:rsidRPr="00462E06">
        <w:t>新方法预测结果</w:t>
      </w:r>
      <w:bookmarkEnd w:id="106"/>
    </w:p>
    <w:p w14:paraId="1F7B4541" w14:textId="77777777" w:rsidR="00C055AA" w:rsidRPr="00462E06" w:rsidRDefault="006A3E7D" w:rsidP="00F44123">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_Ref512090086 \n \h </w:instrText>
      </w:r>
      <w:r w:rsidR="00F44123"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5-8</w:t>
      </w:r>
      <w:r w:rsidRPr="00462E06">
        <w:rPr>
          <w:rFonts w:cs="Times New Roman"/>
        </w:rPr>
        <w:fldChar w:fldCharType="end"/>
      </w:r>
      <w:r w:rsidRPr="00462E06">
        <w:rPr>
          <w:rFonts w:cs="Times New Roman"/>
        </w:rPr>
        <w:t>所示，分别为绿灯情况下，十折交叉验证和五折交叉验证时，</w:t>
      </w:r>
      <w:r w:rsidR="007C0000" w:rsidRPr="00462E06">
        <w:rPr>
          <w:rFonts w:cs="Times New Roman"/>
        </w:rPr>
        <w:t>新方法</w:t>
      </w:r>
      <w:r w:rsidRPr="00462E06">
        <w:rPr>
          <w:rFonts w:cs="Times New Roman"/>
        </w:rPr>
        <w:t>的准确率。</w:t>
      </w:r>
    </w:p>
    <w:p w14:paraId="571C981E" w14:textId="77777777" w:rsidR="00F324B0" w:rsidRPr="00462E06" w:rsidRDefault="006A3E7D" w:rsidP="00F44123">
      <w:pPr>
        <w:ind w:firstLine="480"/>
        <w:rPr>
          <w:rFonts w:cs="Times New Roman"/>
        </w:rPr>
      </w:pPr>
      <w:r w:rsidRPr="00462E06">
        <w:rPr>
          <w:rFonts w:cs="Times New Roman"/>
        </w:rPr>
        <w:t>十折交叉验证时，</w:t>
      </w:r>
      <w:r w:rsidR="00F44123" w:rsidRPr="00462E06">
        <w:rPr>
          <w:rFonts w:cs="Times New Roman"/>
        </w:rPr>
        <w:t>图中显示</w:t>
      </w:r>
      <w:r w:rsidRPr="00462E06">
        <w:rPr>
          <w:rFonts w:cs="Times New Roman"/>
        </w:rPr>
        <w:t>准确率最高为</w:t>
      </w:r>
      <w:r w:rsidRPr="00462E06">
        <w:rPr>
          <w:rFonts w:cs="Times New Roman"/>
        </w:rPr>
        <w:t>67%</w:t>
      </w:r>
      <w:r w:rsidRPr="00462E06">
        <w:rPr>
          <w:rFonts w:cs="Times New Roman"/>
        </w:rPr>
        <w:t>，此时对应的</w:t>
      </w:r>
      <w:r w:rsidR="00D20CAB" w:rsidRPr="00462E06">
        <w:rPr>
          <w:rFonts w:cs="Times New Roman"/>
        </w:rPr>
        <w:t>参数</w:t>
      </w:r>
      <w:r w:rsidR="00D20CAB" w:rsidRPr="00462E06">
        <w:rPr>
          <w:rFonts w:cs="Times New Roman"/>
        </w:rPr>
        <w:t>g</w:t>
      </w:r>
      <w:r w:rsidRPr="00462E06">
        <w:rPr>
          <w:rFonts w:cs="Times New Roman"/>
        </w:rPr>
        <w:t>范围是</w:t>
      </w:r>
      <w:r w:rsidRPr="00462E06">
        <w:rPr>
          <w:rFonts w:cs="Times New Roman"/>
        </w:rPr>
        <w:t>1</w:t>
      </w:r>
      <w:r w:rsidRPr="00462E06">
        <w:rPr>
          <w:rFonts w:cs="Times New Roman"/>
        </w:rPr>
        <w:t>至</w:t>
      </w:r>
      <w:r w:rsidR="00A4329C" w:rsidRPr="00462E06">
        <w:rPr>
          <w:rFonts w:cs="Times New Roman"/>
        </w:rPr>
        <w:t>2</w:t>
      </w:r>
      <w:r w:rsidRPr="00462E06">
        <w:rPr>
          <w:rFonts w:cs="Times New Roman"/>
        </w:rPr>
        <w:t>，</w:t>
      </w:r>
      <w:r w:rsidR="00D20CAB" w:rsidRPr="00462E06">
        <w:rPr>
          <w:rFonts w:cs="Times New Roman"/>
        </w:rPr>
        <w:t>惩罚系数</w:t>
      </w:r>
      <w:r w:rsidR="00D20CAB" w:rsidRPr="00462E06">
        <w:rPr>
          <w:rFonts w:cs="Times New Roman"/>
        </w:rPr>
        <w:t>c</w:t>
      </w:r>
      <w:r w:rsidRPr="00462E06">
        <w:rPr>
          <w:rFonts w:cs="Times New Roman"/>
        </w:rPr>
        <w:t>范围是</w:t>
      </w:r>
      <w:r w:rsidRPr="00462E06">
        <w:rPr>
          <w:rFonts w:cs="Times New Roman"/>
        </w:rPr>
        <w:t>6</w:t>
      </w:r>
      <w:r w:rsidRPr="00462E06">
        <w:rPr>
          <w:rFonts w:cs="Times New Roman"/>
        </w:rPr>
        <w:t>至</w:t>
      </w:r>
      <w:r w:rsidRPr="00462E06">
        <w:rPr>
          <w:rFonts w:cs="Times New Roman"/>
        </w:rPr>
        <w:t>9</w:t>
      </w:r>
      <w:r w:rsidRPr="00462E06">
        <w:rPr>
          <w:rFonts w:cs="Times New Roman"/>
        </w:rPr>
        <w:t>。</w:t>
      </w:r>
      <w:r w:rsidR="00D20CAB" w:rsidRPr="00462E06">
        <w:rPr>
          <w:rFonts w:cs="Times New Roman"/>
        </w:rPr>
        <w:t>在此范围内继续</w:t>
      </w:r>
      <w:r w:rsidR="00C055AA" w:rsidRPr="00462E06">
        <w:rPr>
          <w:rFonts w:cs="Times New Roman"/>
        </w:rPr>
        <w:t>缩小，最终可得当</w:t>
      </w:r>
      <w:r w:rsidR="00C055AA" w:rsidRPr="00462E06">
        <w:rPr>
          <w:rFonts w:cs="Times New Roman"/>
        </w:rPr>
        <w:t>g=1.</w:t>
      </w:r>
      <w:r w:rsidR="00DE07D4" w:rsidRPr="00462E06">
        <w:rPr>
          <w:rFonts w:cs="Times New Roman"/>
        </w:rPr>
        <w:t>4</w:t>
      </w:r>
      <w:r w:rsidR="00C055AA" w:rsidRPr="00462E06">
        <w:rPr>
          <w:rFonts w:cs="Times New Roman"/>
        </w:rPr>
        <w:t>，</w:t>
      </w:r>
      <w:r w:rsidR="00C055AA" w:rsidRPr="00462E06">
        <w:rPr>
          <w:rFonts w:cs="Times New Roman"/>
        </w:rPr>
        <w:t>c=7.</w:t>
      </w:r>
      <w:r w:rsidR="00C2246B" w:rsidRPr="00462E06">
        <w:rPr>
          <w:rFonts w:cs="Times New Roman"/>
        </w:rPr>
        <w:t>5</w:t>
      </w:r>
      <w:r w:rsidR="0025332B" w:rsidRPr="00462E06">
        <w:rPr>
          <w:rFonts w:cs="Times New Roman"/>
        </w:rPr>
        <w:t>5</w:t>
      </w:r>
      <w:r w:rsidR="00C055AA" w:rsidRPr="00462E06">
        <w:rPr>
          <w:rFonts w:cs="Times New Roman"/>
        </w:rPr>
        <w:t>时，准确率</w:t>
      </w:r>
      <w:r w:rsidR="00A4329C" w:rsidRPr="00462E06">
        <w:rPr>
          <w:rFonts w:cs="Times New Roman"/>
        </w:rPr>
        <w:t>最高</w:t>
      </w:r>
      <w:r w:rsidR="00C055AA" w:rsidRPr="00462E06">
        <w:rPr>
          <w:rFonts w:cs="Times New Roman"/>
        </w:rPr>
        <w:t>为</w:t>
      </w:r>
      <w:r w:rsidR="00C055AA" w:rsidRPr="00462E06">
        <w:rPr>
          <w:rFonts w:cs="Times New Roman"/>
        </w:rPr>
        <w:t>6</w:t>
      </w:r>
      <w:r w:rsidR="00813589" w:rsidRPr="00462E06">
        <w:rPr>
          <w:rFonts w:cs="Times New Roman"/>
        </w:rPr>
        <w:t>7.6</w:t>
      </w:r>
      <w:r w:rsidR="00C055AA" w:rsidRPr="00462E06">
        <w:rPr>
          <w:rFonts w:cs="Times New Roman"/>
        </w:rPr>
        <w:t>%</w:t>
      </w:r>
      <w:r w:rsidR="00C055AA" w:rsidRPr="00462E06">
        <w:rPr>
          <w:rFonts w:cs="Times New Roman"/>
        </w:rPr>
        <w:t>。</w:t>
      </w:r>
    </w:p>
    <w:p w14:paraId="7F049801" w14:textId="77777777" w:rsidR="00ED3680" w:rsidRPr="00462E06" w:rsidRDefault="00AA4A52" w:rsidP="00DE6BAA">
      <w:pPr>
        <w:ind w:firstLine="480"/>
        <w:rPr>
          <w:rFonts w:cs="Times New Roman"/>
        </w:rPr>
      </w:pPr>
      <w:r w:rsidRPr="00462E06">
        <w:rPr>
          <w:rFonts w:cs="Times New Roman"/>
          <w:noProof/>
        </w:rPr>
        <mc:AlternateContent>
          <mc:Choice Requires="wpg">
            <w:drawing>
              <wp:anchor distT="0" distB="0" distL="114300" distR="114300" simplePos="0" relativeHeight="251485184" behindDoc="0" locked="0" layoutInCell="1" allowOverlap="1" wp14:anchorId="390C2D00" wp14:editId="7326A945">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82832A1" id="组合 140" o:spid="_x0000_s1026" style="position:absolute;left:0;text-align:left;margin-left:-.25pt;margin-top:75.3pt;width:454pt;height:169.75pt;z-index:251485184"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62E06">
        <w:rPr>
          <w:rFonts w:cs="Times New Roman"/>
        </w:rPr>
        <w:t>五折</w:t>
      </w:r>
      <w:r w:rsidR="0071679B" w:rsidRPr="00462E06">
        <w:rPr>
          <w:rFonts w:cs="Times New Roman"/>
        </w:rPr>
        <w:t>交叉验证</w:t>
      </w:r>
      <w:r w:rsidR="00ED3680" w:rsidRPr="00462E06">
        <w:rPr>
          <w:rFonts w:cs="Times New Roman"/>
        </w:rPr>
        <w:t>时，图中显示准确率最高为</w:t>
      </w:r>
      <w:r w:rsidRPr="00462E06">
        <w:rPr>
          <w:rFonts w:cs="Times New Roman"/>
        </w:rPr>
        <w:t>66</w:t>
      </w:r>
      <w:r w:rsidR="00ED3680" w:rsidRPr="00462E06">
        <w:rPr>
          <w:rFonts w:cs="Times New Roman"/>
        </w:rPr>
        <w:t>%</w:t>
      </w:r>
      <w:r w:rsidR="00ED3680" w:rsidRPr="00462E06">
        <w:rPr>
          <w:rFonts w:cs="Times New Roman"/>
        </w:rPr>
        <w:t>，此时对应的参数</w:t>
      </w:r>
      <w:r w:rsidR="00ED3680" w:rsidRPr="00462E06">
        <w:rPr>
          <w:rFonts w:cs="Times New Roman"/>
        </w:rPr>
        <w:t>g</w:t>
      </w:r>
      <w:r w:rsidR="00ED3680" w:rsidRPr="00462E06">
        <w:rPr>
          <w:rFonts w:cs="Times New Roman"/>
        </w:rPr>
        <w:t>范围是</w:t>
      </w:r>
      <w:r w:rsidR="00DE6BAA" w:rsidRPr="00462E06">
        <w:rPr>
          <w:rFonts w:cs="Times New Roman"/>
        </w:rPr>
        <w:t>0.</w:t>
      </w:r>
      <w:r w:rsidR="003D78C4" w:rsidRPr="00462E06">
        <w:rPr>
          <w:rFonts w:cs="Times New Roman"/>
        </w:rPr>
        <w:t>5</w:t>
      </w:r>
      <w:r w:rsidR="00ED3680" w:rsidRPr="00462E06">
        <w:rPr>
          <w:rFonts w:cs="Times New Roman"/>
        </w:rPr>
        <w:t>至</w:t>
      </w:r>
      <w:r w:rsidR="006118BE" w:rsidRPr="00462E06">
        <w:rPr>
          <w:rFonts w:cs="Times New Roman"/>
        </w:rPr>
        <w:t>2</w:t>
      </w:r>
      <w:r w:rsidR="00ED3680" w:rsidRPr="00462E06">
        <w:rPr>
          <w:rFonts w:cs="Times New Roman"/>
        </w:rPr>
        <w:t>，惩罚系数</w:t>
      </w:r>
      <w:r w:rsidR="00ED3680" w:rsidRPr="00462E06">
        <w:rPr>
          <w:rFonts w:cs="Times New Roman"/>
        </w:rPr>
        <w:t>c</w:t>
      </w:r>
      <w:r w:rsidR="00DE6BAA" w:rsidRPr="00462E06">
        <w:rPr>
          <w:rFonts w:cs="Times New Roman"/>
        </w:rPr>
        <w:t>从</w:t>
      </w:r>
      <w:r w:rsidR="006118BE" w:rsidRPr="00462E06">
        <w:rPr>
          <w:rFonts w:cs="Times New Roman"/>
        </w:rPr>
        <w:t>7</w:t>
      </w:r>
      <w:r w:rsidR="00DE6BAA" w:rsidRPr="00462E06">
        <w:rPr>
          <w:rFonts w:cs="Times New Roman"/>
        </w:rPr>
        <w:t>至</w:t>
      </w:r>
      <w:r w:rsidR="00DE6BAA" w:rsidRPr="00462E06">
        <w:rPr>
          <w:rFonts w:cs="Times New Roman"/>
        </w:rPr>
        <w:t>10</w:t>
      </w:r>
      <w:r w:rsidR="00DE6BAA" w:rsidRPr="00462E06">
        <w:rPr>
          <w:rFonts w:cs="Times New Roman"/>
        </w:rPr>
        <w:t>，因为当</w:t>
      </w:r>
      <w:r w:rsidR="00DE6BAA" w:rsidRPr="00462E06">
        <w:rPr>
          <w:rFonts w:cs="Times New Roman"/>
        </w:rPr>
        <w:t>c=10</w:t>
      </w:r>
      <w:r w:rsidR="00DE6BAA" w:rsidRPr="00462E06">
        <w:rPr>
          <w:rFonts w:cs="Times New Roman"/>
        </w:rPr>
        <w:t>时，仍呈现准确率上升趋势，故</w:t>
      </w:r>
      <w:r w:rsidR="00081E95" w:rsidRPr="00462E06">
        <w:rPr>
          <w:rFonts w:cs="Times New Roman"/>
        </w:rPr>
        <w:t>在进一步搜索时，</w:t>
      </w:r>
      <w:r w:rsidR="00DE6BAA" w:rsidRPr="00462E06">
        <w:rPr>
          <w:rFonts w:cs="Times New Roman"/>
        </w:rPr>
        <w:t>惩罚系数</w:t>
      </w:r>
      <w:r w:rsidR="00DE6BAA" w:rsidRPr="00462E06">
        <w:rPr>
          <w:rFonts w:cs="Times New Roman"/>
        </w:rPr>
        <w:t>c</w:t>
      </w:r>
      <w:r w:rsidR="00081E95" w:rsidRPr="00462E06">
        <w:rPr>
          <w:rFonts w:cs="Times New Roman"/>
        </w:rPr>
        <w:t>范围</w:t>
      </w:r>
      <w:r w:rsidR="003807B9" w:rsidRPr="00462E06">
        <w:rPr>
          <w:rFonts w:cs="Times New Roman"/>
        </w:rPr>
        <w:t>可</w:t>
      </w:r>
      <w:r w:rsidR="00081E95" w:rsidRPr="00462E06">
        <w:rPr>
          <w:rFonts w:cs="Times New Roman"/>
        </w:rPr>
        <w:t>设置为</w:t>
      </w:r>
      <w:r w:rsidR="00081E95" w:rsidRPr="00462E06">
        <w:rPr>
          <w:rFonts w:cs="Times New Roman"/>
        </w:rPr>
        <w:t>7</w:t>
      </w:r>
      <w:r w:rsidR="00081E95" w:rsidRPr="00462E06">
        <w:rPr>
          <w:rFonts w:cs="Times New Roman"/>
        </w:rPr>
        <w:t>至</w:t>
      </w:r>
      <w:r w:rsidR="00081E95" w:rsidRPr="00462E06">
        <w:rPr>
          <w:rFonts w:cs="Times New Roman"/>
        </w:rPr>
        <w:t>13</w:t>
      </w:r>
      <w:r w:rsidR="00ED3680" w:rsidRPr="00462E06">
        <w:rPr>
          <w:rFonts w:cs="Times New Roman"/>
        </w:rPr>
        <w:t>。最终可得当</w:t>
      </w:r>
      <w:r w:rsidR="00ED3680" w:rsidRPr="00462E06">
        <w:rPr>
          <w:rFonts w:cs="Times New Roman"/>
        </w:rPr>
        <w:t>g=</w:t>
      </w:r>
      <w:r w:rsidR="003D78C4" w:rsidRPr="00462E06">
        <w:rPr>
          <w:rFonts w:cs="Times New Roman"/>
        </w:rPr>
        <w:t>0.75</w:t>
      </w:r>
      <w:r w:rsidR="00ED3680" w:rsidRPr="00462E06">
        <w:rPr>
          <w:rFonts w:cs="Times New Roman"/>
        </w:rPr>
        <w:t>，</w:t>
      </w:r>
      <w:r w:rsidR="00ED3680" w:rsidRPr="00462E06">
        <w:rPr>
          <w:rFonts w:cs="Times New Roman"/>
        </w:rPr>
        <w:t>c=</w:t>
      </w:r>
      <w:r w:rsidR="003D78C4" w:rsidRPr="00462E06">
        <w:rPr>
          <w:rFonts w:cs="Times New Roman"/>
        </w:rPr>
        <w:t>1</w:t>
      </w:r>
      <w:r w:rsidR="003807B9" w:rsidRPr="00462E06">
        <w:rPr>
          <w:rFonts w:cs="Times New Roman"/>
        </w:rPr>
        <w:t>2</w:t>
      </w:r>
      <w:r w:rsidR="003D78C4" w:rsidRPr="00462E06">
        <w:rPr>
          <w:rFonts w:cs="Times New Roman"/>
        </w:rPr>
        <w:t>.8</w:t>
      </w:r>
      <w:r w:rsidR="00ED3680" w:rsidRPr="00462E06">
        <w:rPr>
          <w:rFonts w:cs="Times New Roman"/>
        </w:rPr>
        <w:t>时，准确率为</w:t>
      </w:r>
      <w:r w:rsidR="00ED3680" w:rsidRPr="00462E06">
        <w:rPr>
          <w:rFonts w:cs="Times New Roman"/>
        </w:rPr>
        <w:t>6</w:t>
      </w:r>
      <w:r w:rsidR="0025332B" w:rsidRPr="00462E06">
        <w:rPr>
          <w:rFonts w:cs="Times New Roman"/>
        </w:rPr>
        <w:t>6</w:t>
      </w:r>
      <w:r w:rsidR="00ED3680" w:rsidRPr="00462E06">
        <w:rPr>
          <w:rFonts w:cs="Times New Roman"/>
        </w:rPr>
        <w:t>.</w:t>
      </w:r>
      <w:r w:rsidR="00E17DAB" w:rsidRPr="00462E06">
        <w:rPr>
          <w:rFonts w:cs="Times New Roman"/>
        </w:rPr>
        <w:t>4</w:t>
      </w:r>
      <w:r w:rsidR="00ED3680" w:rsidRPr="00462E06">
        <w:rPr>
          <w:rFonts w:cs="Times New Roman"/>
        </w:rPr>
        <w:t>%</w:t>
      </w:r>
      <w:r w:rsidR="00ED3680" w:rsidRPr="00462E06">
        <w:rPr>
          <w:rFonts w:cs="Times New Roman"/>
        </w:rPr>
        <w:t>。</w:t>
      </w:r>
    </w:p>
    <w:p w14:paraId="6E4847C9" w14:textId="77777777" w:rsidR="00B60B2D" w:rsidRPr="00462E06" w:rsidRDefault="00677D4F" w:rsidP="00677D4F">
      <w:pPr>
        <w:pStyle w:val="afd"/>
        <w:rPr>
          <w:rFonts w:cs="Times New Roman"/>
        </w:rPr>
      </w:pPr>
      <w:r w:rsidRPr="00462E06">
        <w:rPr>
          <w:rFonts w:cs="Times New Roman"/>
        </w:rPr>
        <w:lastRenderedPageBreak/>
        <w:t>（</w:t>
      </w:r>
      <w:r w:rsidRPr="00462E06">
        <w:rPr>
          <w:rFonts w:cs="Times New Roman"/>
        </w:rPr>
        <w:t>a</w:t>
      </w:r>
      <w:r w:rsidRPr="00462E06">
        <w:rPr>
          <w:rFonts w:cs="Times New Roman"/>
        </w:rPr>
        <w:t>）</w:t>
      </w:r>
      <w:r w:rsidR="007A16E3" w:rsidRPr="00462E06">
        <w:rPr>
          <w:rFonts w:cs="Times New Roman"/>
        </w:rPr>
        <w:t>十折交叉验证</w:t>
      </w:r>
      <w:r w:rsidRPr="00462E06">
        <w:rPr>
          <w:rFonts w:cs="Times New Roman"/>
        </w:rPr>
        <w:t xml:space="preserve">    </w:t>
      </w:r>
      <w:r w:rsidRPr="00462E06">
        <w:rPr>
          <w:rFonts w:cs="Times New Roman"/>
        </w:rPr>
        <w:tab/>
      </w:r>
      <w:r w:rsidR="001E7DA1" w:rsidRPr="00462E06">
        <w:rPr>
          <w:rFonts w:cs="Times New Roman"/>
        </w:rPr>
        <w:t xml:space="preserve">    </w:t>
      </w:r>
      <w:r w:rsidR="00312769" w:rsidRPr="00462E06">
        <w:rPr>
          <w:rFonts w:cs="Times New Roman"/>
        </w:rPr>
        <w:t xml:space="preserve">    </w:t>
      </w:r>
      <w:r w:rsidRPr="00462E06">
        <w:rPr>
          <w:rFonts w:cs="Times New Roman"/>
        </w:rPr>
        <w:tab/>
      </w:r>
      <w:r w:rsidRPr="00462E06">
        <w:rPr>
          <w:rFonts w:cs="Times New Roman"/>
        </w:rPr>
        <w:tab/>
      </w:r>
      <w:r w:rsidR="00AC63AD" w:rsidRPr="00462E06">
        <w:rPr>
          <w:rFonts w:cs="Times New Roman"/>
        </w:rPr>
        <w:t xml:space="preserve"> </w:t>
      </w:r>
      <w:r w:rsidRPr="00462E06">
        <w:rPr>
          <w:rFonts w:cs="Times New Roman"/>
        </w:rPr>
        <w:t xml:space="preserve">   </w:t>
      </w:r>
      <w:r w:rsidRPr="00462E06">
        <w:rPr>
          <w:rFonts w:cs="Times New Roman"/>
        </w:rPr>
        <w:t>（</w:t>
      </w:r>
      <w:r w:rsidRPr="00462E06">
        <w:rPr>
          <w:rFonts w:cs="Times New Roman"/>
        </w:rPr>
        <w:t>b</w:t>
      </w:r>
      <w:r w:rsidRPr="00462E06">
        <w:rPr>
          <w:rFonts w:cs="Times New Roman"/>
        </w:rPr>
        <w:t>）</w:t>
      </w:r>
      <w:r w:rsidR="007A16E3" w:rsidRPr="00462E06">
        <w:rPr>
          <w:rFonts w:cs="Times New Roman"/>
        </w:rPr>
        <w:t>五折交叉验证</w:t>
      </w:r>
    </w:p>
    <w:p w14:paraId="65F6D9BC" w14:textId="77777777" w:rsidR="00DE6BAA" w:rsidRPr="00462E06" w:rsidRDefault="007A16E3" w:rsidP="00723D96">
      <w:pPr>
        <w:pStyle w:val="af1"/>
        <w:numPr>
          <w:ilvl w:val="0"/>
          <w:numId w:val="13"/>
        </w:numPr>
        <w:spacing w:before="0" w:after="326"/>
        <w:rPr>
          <w:rFonts w:cs="Times New Roman"/>
        </w:rPr>
      </w:pPr>
      <w:bookmarkStart w:id="107" w:name="_Ref512090086"/>
      <w:r w:rsidRPr="00462E06">
        <w:rPr>
          <w:rFonts w:cs="Times New Roman"/>
        </w:rPr>
        <w:t>绿灯</w:t>
      </w:r>
      <w:r w:rsidR="00F86CAA" w:rsidRPr="00462E06">
        <w:rPr>
          <w:rFonts w:cs="Times New Roman"/>
        </w:rPr>
        <w:t>时</w:t>
      </w:r>
      <w:r w:rsidR="00B215C9" w:rsidRPr="00462E06">
        <w:rPr>
          <w:rFonts w:cs="Times New Roman"/>
        </w:rPr>
        <w:t>新方法的准确率</w:t>
      </w:r>
      <w:bookmarkEnd w:id="107"/>
    </w:p>
    <w:p w14:paraId="4A0BFAE8" w14:textId="77777777" w:rsidR="00351D75" w:rsidRPr="00462E06" w:rsidRDefault="00BC568C" w:rsidP="00657D96">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_Ref512094118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5-9</w:t>
      </w:r>
      <w:r w:rsidRPr="00462E06">
        <w:rPr>
          <w:rFonts w:cs="Times New Roman"/>
        </w:rPr>
        <w:fldChar w:fldCharType="end"/>
      </w:r>
      <w:r w:rsidRPr="00462E06">
        <w:rPr>
          <w:rFonts w:cs="Times New Roman"/>
        </w:rPr>
        <w:t>所示，分别为红灯情况下，十折交叉验证和五折交叉验证时，新方法的准确率。</w:t>
      </w:r>
    </w:p>
    <w:p w14:paraId="48A5688D" w14:textId="77777777" w:rsidR="00BC568C" w:rsidRPr="00462E06" w:rsidRDefault="00351D75" w:rsidP="00657D96">
      <w:pPr>
        <w:ind w:firstLine="480"/>
        <w:rPr>
          <w:rFonts w:cs="Times New Roman"/>
        </w:rPr>
      </w:pPr>
      <w:r w:rsidRPr="00462E06">
        <w:rPr>
          <w:rFonts w:cs="Times New Roman"/>
          <w:noProof/>
        </w:rPr>
        <mc:AlternateContent>
          <mc:Choice Requires="wpg">
            <w:drawing>
              <wp:anchor distT="0" distB="0" distL="114300" distR="114300" simplePos="0" relativeHeight="251491328" behindDoc="0" locked="0" layoutInCell="1" allowOverlap="1" wp14:anchorId="2FFBE91E" wp14:editId="2D38B9A6">
                <wp:simplePos x="0" y="0"/>
                <wp:positionH relativeFrom="column">
                  <wp:posOffset>-1270</wp:posOffset>
                </wp:positionH>
                <wp:positionV relativeFrom="paragraph">
                  <wp:posOffset>947420</wp:posOffset>
                </wp:positionV>
                <wp:extent cx="5765165" cy="2155825"/>
                <wp:effectExtent l="0" t="0" r="6985" b="0"/>
                <wp:wrapTopAndBottom/>
                <wp:docPr id="150" name="组合 150"/>
                <wp:cNvGraphicFramePr/>
                <a:graphic xmlns:a="http://schemas.openxmlformats.org/drawingml/2006/main">
                  <a:graphicData uri="http://schemas.microsoft.com/office/word/2010/wordprocessingGroup">
                    <wpg:wgp>
                      <wpg:cNvGrpSpPr/>
                      <wpg:grpSpPr>
                        <a:xfrm>
                          <a:off x="0" y="0"/>
                          <a:ext cx="5765165" cy="2155825"/>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6529EF4" id="组合 150" o:spid="_x0000_s1026" style="position:absolute;left:0;text-align:left;margin-left:-.1pt;margin-top:74.6pt;width:453.95pt;height:169.75pt;z-index:25149132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topAndBottom"/>
              </v:group>
            </w:pict>
          </mc:Fallback>
        </mc:AlternateContent>
      </w:r>
      <w:r w:rsidR="00657D96" w:rsidRPr="00462E06">
        <w:rPr>
          <w:rFonts w:cs="Times New Roman"/>
        </w:rPr>
        <w:t>十折交叉验证时，图中显示准确率最高为</w:t>
      </w:r>
      <w:r w:rsidR="00657D96" w:rsidRPr="00462E06">
        <w:rPr>
          <w:rFonts w:cs="Times New Roman"/>
        </w:rPr>
        <w:t>70%</w:t>
      </w:r>
      <w:r w:rsidR="00657D96" w:rsidRPr="00462E06">
        <w:rPr>
          <w:rFonts w:cs="Times New Roman"/>
        </w:rPr>
        <w:t>，此时对应的参数</w:t>
      </w:r>
      <w:r w:rsidR="00657D96" w:rsidRPr="00462E06">
        <w:rPr>
          <w:rFonts w:cs="Times New Roman"/>
        </w:rPr>
        <w:t>g</w:t>
      </w:r>
      <w:r w:rsidR="00657D96" w:rsidRPr="00462E06">
        <w:rPr>
          <w:rFonts w:cs="Times New Roman"/>
        </w:rPr>
        <w:t>范围是</w:t>
      </w:r>
      <w:r w:rsidR="00657D96" w:rsidRPr="00462E06">
        <w:rPr>
          <w:rFonts w:cs="Times New Roman"/>
        </w:rPr>
        <w:t>0.5</w:t>
      </w:r>
      <w:r w:rsidR="00657D96" w:rsidRPr="00462E06">
        <w:rPr>
          <w:rFonts w:cs="Times New Roman"/>
        </w:rPr>
        <w:t>至</w:t>
      </w:r>
      <w:r w:rsidR="00657D96" w:rsidRPr="00462E06">
        <w:rPr>
          <w:rFonts w:cs="Times New Roman"/>
        </w:rPr>
        <w:t>1.5</w:t>
      </w:r>
      <w:r w:rsidR="00657D96" w:rsidRPr="00462E06">
        <w:rPr>
          <w:rFonts w:cs="Times New Roman"/>
        </w:rPr>
        <w:t>，惩罚系数</w:t>
      </w:r>
      <w:r w:rsidR="00657D96" w:rsidRPr="00462E06">
        <w:rPr>
          <w:rFonts w:cs="Times New Roman"/>
        </w:rPr>
        <w:t>c</w:t>
      </w:r>
      <w:r w:rsidR="00657D96" w:rsidRPr="00462E06">
        <w:rPr>
          <w:rFonts w:cs="Times New Roman"/>
        </w:rPr>
        <w:t>从</w:t>
      </w:r>
      <w:r w:rsidR="00657D96" w:rsidRPr="00462E06">
        <w:rPr>
          <w:rFonts w:cs="Times New Roman"/>
        </w:rPr>
        <w:t>5</w:t>
      </w:r>
      <w:r w:rsidR="00657D96" w:rsidRPr="00462E06">
        <w:rPr>
          <w:rFonts w:cs="Times New Roman"/>
        </w:rPr>
        <w:t>至</w:t>
      </w:r>
      <w:r w:rsidR="00657D96" w:rsidRPr="00462E06">
        <w:rPr>
          <w:rFonts w:cs="Times New Roman"/>
        </w:rPr>
        <w:t>10</w:t>
      </w:r>
      <w:r w:rsidR="00657D96" w:rsidRPr="00462E06">
        <w:rPr>
          <w:rFonts w:cs="Times New Roman"/>
        </w:rPr>
        <w:t>，因为当</w:t>
      </w:r>
      <w:r w:rsidR="00657D96" w:rsidRPr="00462E06">
        <w:rPr>
          <w:rFonts w:cs="Times New Roman"/>
        </w:rPr>
        <w:t>c=10</w:t>
      </w:r>
      <w:r w:rsidR="00657D96" w:rsidRPr="00462E06">
        <w:rPr>
          <w:rFonts w:cs="Times New Roman"/>
        </w:rPr>
        <w:t>时，仍呈现准确率上升趋势，故惩罚系数</w:t>
      </w:r>
      <w:r w:rsidR="00657D96" w:rsidRPr="00462E06">
        <w:rPr>
          <w:rFonts w:cs="Times New Roman"/>
        </w:rPr>
        <w:t>c</w:t>
      </w:r>
      <w:r w:rsidR="00657D96" w:rsidRPr="00462E06">
        <w:rPr>
          <w:rFonts w:cs="Times New Roman"/>
        </w:rPr>
        <w:t>搜索范围设置为</w:t>
      </w:r>
      <w:r w:rsidR="00657D96" w:rsidRPr="00462E06">
        <w:rPr>
          <w:rFonts w:cs="Times New Roman"/>
        </w:rPr>
        <w:t>4.8</w:t>
      </w:r>
      <w:r w:rsidR="00657D96" w:rsidRPr="00462E06">
        <w:rPr>
          <w:rFonts w:cs="Times New Roman"/>
        </w:rPr>
        <w:t>至</w:t>
      </w:r>
      <w:r w:rsidR="00657D96" w:rsidRPr="00462E06">
        <w:rPr>
          <w:rFonts w:cs="Times New Roman"/>
        </w:rPr>
        <w:t>15.2</w:t>
      </w:r>
      <w:r w:rsidR="00657D96" w:rsidRPr="00462E06">
        <w:rPr>
          <w:rFonts w:cs="Times New Roman"/>
        </w:rPr>
        <w:t>。最终可得当</w:t>
      </w:r>
      <w:r w:rsidR="00657D96" w:rsidRPr="00462E06">
        <w:rPr>
          <w:rFonts w:cs="Times New Roman"/>
        </w:rPr>
        <w:t>g=0.9</w:t>
      </w:r>
      <w:r w:rsidR="00657D96" w:rsidRPr="00462E06">
        <w:rPr>
          <w:rFonts w:cs="Times New Roman"/>
        </w:rPr>
        <w:t>，</w:t>
      </w:r>
      <w:r w:rsidR="00657D96" w:rsidRPr="00462E06">
        <w:rPr>
          <w:rFonts w:cs="Times New Roman"/>
        </w:rPr>
        <w:t>c=10.3</w:t>
      </w:r>
      <w:r w:rsidR="00657D96" w:rsidRPr="00462E06">
        <w:rPr>
          <w:rFonts w:cs="Times New Roman"/>
        </w:rPr>
        <w:t>时，准确率为</w:t>
      </w:r>
      <w:r w:rsidR="00657D96" w:rsidRPr="00462E06">
        <w:rPr>
          <w:rFonts w:cs="Times New Roman"/>
        </w:rPr>
        <w:t>71.9%</w:t>
      </w:r>
      <w:r w:rsidR="00657D96" w:rsidRPr="00462E06">
        <w:rPr>
          <w:rFonts w:cs="Times New Roman"/>
        </w:rPr>
        <w:t>。</w:t>
      </w:r>
    </w:p>
    <w:p w14:paraId="0CA8D400" w14:textId="77777777" w:rsidR="00D46F11" w:rsidRPr="00462E06" w:rsidRDefault="00D46F11" w:rsidP="00975B6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001E7DA1" w:rsidRPr="00462E06">
        <w:rPr>
          <w:rFonts w:cs="Times New Roman"/>
        </w:rPr>
        <w:t xml:space="preserve">    </w:t>
      </w:r>
      <w:r w:rsidR="001E7DA1" w:rsidRPr="00462E06">
        <w:rPr>
          <w:rFonts w:cs="Times New Roman"/>
        </w:rPr>
        <w:tab/>
        <w:t xml:space="preserve">        </w:t>
      </w:r>
      <w:r w:rsidR="001E7DA1" w:rsidRPr="00462E06">
        <w:rPr>
          <w:rFonts w:cs="Times New Roman"/>
        </w:rPr>
        <w:tab/>
      </w:r>
      <w:r w:rsidR="001E7DA1"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43D9B142" w14:textId="77777777" w:rsidR="00657D96" w:rsidRPr="00462E06" w:rsidRDefault="00D46F11" w:rsidP="00723D96">
      <w:pPr>
        <w:pStyle w:val="af1"/>
        <w:numPr>
          <w:ilvl w:val="0"/>
          <w:numId w:val="13"/>
        </w:numPr>
        <w:spacing w:before="0" w:after="326"/>
        <w:rPr>
          <w:rFonts w:cs="Times New Roman"/>
        </w:rPr>
      </w:pPr>
      <w:bookmarkStart w:id="108" w:name="_Ref512094118"/>
      <w:r w:rsidRPr="00462E06">
        <w:rPr>
          <w:rFonts w:cs="Times New Roman"/>
        </w:rPr>
        <w:t>红灯时新方法的准确率</w:t>
      </w:r>
      <w:bookmarkEnd w:id="108"/>
    </w:p>
    <w:p w14:paraId="1171FFBB" w14:textId="77777777" w:rsidR="0023151E" w:rsidRPr="00462E06" w:rsidRDefault="008E4EC3" w:rsidP="00657D96">
      <w:pPr>
        <w:ind w:firstLine="480"/>
        <w:rPr>
          <w:rFonts w:cs="Times New Roman"/>
        </w:rPr>
      </w:pPr>
      <w:r w:rsidRPr="00462E06">
        <w:rPr>
          <w:rFonts w:cs="Times New Roman"/>
        </w:rPr>
        <w:t>五折交叉验证时，图中显示准确率最高为</w:t>
      </w:r>
      <w:r w:rsidRPr="00462E06">
        <w:rPr>
          <w:rFonts w:cs="Times New Roman"/>
        </w:rPr>
        <w:t>66%</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0.5</w:t>
      </w:r>
      <w:r w:rsidRPr="00462E06">
        <w:rPr>
          <w:rFonts w:cs="Times New Roman"/>
        </w:rPr>
        <w:t>至</w:t>
      </w:r>
      <w:r w:rsidRPr="00462E06">
        <w:rPr>
          <w:rFonts w:cs="Times New Roman"/>
        </w:rPr>
        <w:t>1.5</w:t>
      </w:r>
      <w:r w:rsidR="0023151E" w:rsidRPr="00462E06">
        <w:rPr>
          <w:rFonts w:cs="Times New Roman"/>
        </w:rPr>
        <w:t>，惩罚系数</w:t>
      </w:r>
      <w:r w:rsidR="0023151E" w:rsidRPr="00462E06">
        <w:rPr>
          <w:rFonts w:cs="Times New Roman"/>
        </w:rPr>
        <w:t>c</w:t>
      </w:r>
      <w:r w:rsidR="0023151E" w:rsidRPr="00462E06">
        <w:rPr>
          <w:rFonts w:cs="Times New Roman"/>
        </w:rPr>
        <w:t>范围是</w:t>
      </w:r>
      <w:r w:rsidR="0023151E" w:rsidRPr="00462E06">
        <w:rPr>
          <w:rFonts w:cs="Times New Roman"/>
        </w:rPr>
        <w:t>7.5</w:t>
      </w:r>
      <w:r w:rsidR="0023151E" w:rsidRPr="00462E06">
        <w:rPr>
          <w:rFonts w:cs="Times New Roman"/>
        </w:rPr>
        <w:t>至</w:t>
      </w:r>
      <w:r w:rsidR="0023151E" w:rsidRPr="00462E06">
        <w:rPr>
          <w:rFonts w:cs="Times New Roman"/>
        </w:rPr>
        <w:t>9.5</w:t>
      </w:r>
      <w:r w:rsidR="0023151E" w:rsidRPr="00462E06">
        <w:rPr>
          <w:rFonts w:cs="Times New Roman"/>
        </w:rPr>
        <w:t>。在此范围内继续缩小，最终可得当</w:t>
      </w:r>
      <w:r w:rsidR="0023151E" w:rsidRPr="00462E06">
        <w:rPr>
          <w:rFonts w:cs="Times New Roman"/>
        </w:rPr>
        <w:t>g=1.05</w:t>
      </w:r>
      <w:r w:rsidR="0023151E" w:rsidRPr="00462E06">
        <w:rPr>
          <w:rFonts w:cs="Times New Roman"/>
        </w:rPr>
        <w:t>，</w:t>
      </w:r>
      <w:r w:rsidR="0023151E" w:rsidRPr="00462E06">
        <w:rPr>
          <w:rFonts w:cs="Times New Roman"/>
        </w:rPr>
        <w:t>c=8.55</w:t>
      </w:r>
      <w:r w:rsidR="0023151E" w:rsidRPr="00462E06">
        <w:rPr>
          <w:rFonts w:cs="Times New Roman"/>
        </w:rPr>
        <w:t>时，准确率为</w:t>
      </w:r>
      <w:r w:rsidR="0023151E" w:rsidRPr="00462E06">
        <w:rPr>
          <w:rFonts w:cs="Times New Roman"/>
        </w:rPr>
        <w:t>66.7%</w:t>
      </w:r>
      <w:r w:rsidR="0023151E" w:rsidRPr="00462E06">
        <w:rPr>
          <w:rFonts w:cs="Times New Roman"/>
        </w:rPr>
        <w:t>。</w:t>
      </w:r>
    </w:p>
    <w:p w14:paraId="5D6C58BD" w14:textId="77777777" w:rsidR="0023151E" w:rsidRPr="00462E06" w:rsidRDefault="0023151E" w:rsidP="0023151E">
      <w:pPr>
        <w:ind w:firstLine="480"/>
        <w:rPr>
          <w:rFonts w:cs="Times New Roman"/>
        </w:rPr>
      </w:pPr>
    </w:p>
    <w:p w14:paraId="20952028" w14:textId="77777777" w:rsidR="000E085E" w:rsidRPr="00462E06" w:rsidRDefault="0030490F" w:rsidP="000E085E">
      <w:pPr>
        <w:pStyle w:val="2"/>
        <w:spacing w:before="163"/>
      </w:pPr>
      <w:bookmarkStart w:id="109" w:name="_Toc512758363"/>
      <w:r w:rsidRPr="00462E06">
        <w:t>传统方法预测结果</w:t>
      </w:r>
      <w:bookmarkEnd w:id="109"/>
    </w:p>
    <w:p w14:paraId="13FF5BAD" w14:textId="77777777" w:rsidR="00385AF2" w:rsidRPr="00462E06" w:rsidRDefault="00385AF2" w:rsidP="00385AF2">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_Ref512094008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5-10</w:t>
      </w:r>
      <w:r w:rsidRPr="00462E06">
        <w:rPr>
          <w:rFonts w:cs="Times New Roman"/>
        </w:rPr>
        <w:fldChar w:fldCharType="end"/>
      </w:r>
      <w:r w:rsidR="007C0000" w:rsidRPr="00462E06">
        <w:rPr>
          <w:rFonts w:cs="Times New Roman"/>
        </w:rPr>
        <w:t>所示，分别为绿灯情况下，十折交叉验证和五折交叉验证时，采用传统支持向量机算法的准确率。</w:t>
      </w:r>
    </w:p>
    <w:p w14:paraId="466CB7B7" w14:textId="77777777" w:rsidR="00892427" w:rsidRPr="00462E06" w:rsidRDefault="001425F5" w:rsidP="00892427">
      <w:pPr>
        <w:ind w:firstLine="480"/>
        <w:rPr>
          <w:rFonts w:cs="Times New Roman"/>
        </w:rPr>
      </w:pPr>
      <w:r w:rsidRPr="00462E06">
        <w:rPr>
          <w:rFonts w:cs="Times New Roman"/>
        </w:rPr>
        <w:t>十</w:t>
      </w:r>
      <w:r w:rsidR="00892427" w:rsidRPr="00462E06">
        <w:rPr>
          <w:rFonts w:cs="Times New Roman"/>
        </w:rPr>
        <w:t>折交叉验证时，图中显示准确率最高为</w:t>
      </w:r>
      <w:r w:rsidR="00892427" w:rsidRPr="00462E06">
        <w:rPr>
          <w:rFonts w:cs="Times New Roman"/>
        </w:rPr>
        <w:t>6</w:t>
      </w:r>
      <w:r w:rsidR="00E2160D" w:rsidRPr="00462E06">
        <w:rPr>
          <w:rFonts w:cs="Times New Roman"/>
        </w:rPr>
        <w:t>6</w:t>
      </w:r>
      <w:r w:rsidR="00892427" w:rsidRPr="00462E06">
        <w:rPr>
          <w:rFonts w:cs="Times New Roman"/>
        </w:rPr>
        <w:t>%</w:t>
      </w:r>
      <w:r w:rsidR="00892427" w:rsidRPr="00462E06">
        <w:rPr>
          <w:rFonts w:cs="Times New Roman"/>
        </w:rPr>
        <w:t>，此时对应的参数</w:t>
      </w:r>
      <w:r w:rsidR="00892427" w:rsidRPr="00462E06">
        <w:rPr>
          <w:rFonts w:cs="Times New Roman"/>
        </w:rPr>
        <w:t>g</w:t>
      </w:r>
      <w:r w:rsidR="00892427" w:rsidRPr="00462E06">
        <w:rPr>
          <w:rFonts w:cs="Times New Roman"/>
        </w:rPr>
        <w:t>范围是</w:t>
      </w:r>
      <w:r w:rsidR="00317580" w:rsidRPr="00462E06">
        <w:rPr>
          <w:rFonts w:cs="Times New Roman"/>
        </w:rPr>
        <w:t>1</w:t>
      </w:r>
      <w:r w:rsidR="00C0583F" w:rsidRPr="00462E06">
        <w:rPr>
          <w:rFonts w:cs="Times New Roman"/>
        </w:rPr>
        <w:t>.5</w:t>
      </w:r>
      <w:r w:rsidR="00892427" w:rsidRPr="00462E06">
        <w:rPr>
          <w:rFonts w:cs="Times New Roman"/>
        </w:rPr>
        <w:t>至</w:t>
      </w:r>
      <w:r w:rsidR="00E24A9E" w:rsidRPr="00462E06">
        <w:rPr>
          <w:rFonts w:cs="Times New Roman"/>
        </w:rPr>
        <w:t>2</w:t>
      </w:r>
      <w:r w:rsidR="00892427" w:rsidRPr="00462E06">
        <w:rPr>
          <w:rFonts w:cs="Times New Roman"/>
        </w:rPr>
        <w:t>，惩罚系数</w:t>
      </w:r>
      <w:r w:rsidR="00892427" w:rsidRPr="00462E06">
        <w:rPr>
          <w:rFonts w:cs="Times New Roman"/>
        </w:rPr>
        <w:t>c</w:t>
      </w:r>
      <w:r w:rsidR="00892427" w:rsidRPr="00462E06">
        <w:rPr>
          <w:rFonts w:cs="Times New Roman"/>
        </w:rPr>
        <w:t>范围是</w:t>
      </w:r>
      <w:r w:rsidR="00E24A9E" w:rsidRPr="00462E06">
        <w:rPr>
          <w:rFonts w:cs="Times New Roman"/>
        </w:rPr>
        <w:t>5.5</w:t>
      </w:r>
      <w:r w:rsidR="00892427" w:rsidRPr="00462E06">
        <w:rPr>
          <w:rFonts w:cs="Times New Roman"/>
        </w:rPr>
        <w:t>至</w:t>
      </w:r>
      <w:r w:rsidR="00E24A9E" w:rsidRPr="00462E06">
        <w:rPr>
          <w:rFonts w:cs="Times New Roman"/>
        </w:rPr>
        <w:t>8</w:t>
      </w:r>
      <w:r w:rsidR="00892427" w:rsidRPr="00462E06">
        <w:rPr>
          <w:rFonts w:cs="Times New Roman"/>
        </w:rPr>
        <w:t>.5</w:t>
      </w:r>
      <w:r w:rsidR="00892427" w:rsidRPr="00462E06">
        <w:rPr>
          <w:rFonts w:cs="Times New Roman"/>
        </w:rPr>
        <w:t>。在此范围内继续缩小，最终可得当</w:t>
      </w:r>
      <w:r w:rsidR="00892427" w:rsidRPr="00462E06">
        <w:rPr>
          <w:rFonts w:cs="Times New Roman"/>
        </w:rPr>
        <w:t>g=</w:t>
      </w:r>
      <w:r w:rsidR="00ED72A3" w:rsidRPr="00462E06">
        <w:rPr>
          <w:rFonts w:cs="Times New Roman"/>
        </w:rPr>
        <w:t>1.85</w:t>
      </w:r>
      <w:r w:rsidR="00892427" w:rsidRPr="00462E06">
        <w:rPr>
          <w:rFonts w:cs="Times New Roman"/>
        </w:rPr>
        <w:t>，</w:t>
      </w:r>
      <w:r w:rsidR="00892427" w:rsidRPr="00462E06">
        <w:rPr>
          <w:rFonts w:cs="Times New Roman"/>
        </w:rPr>
        <w:t>c=</w:t>
      </w:r>
      <w:r w:rsidR="00ED72A3" w:rsidRPr="00462E06">
        <w:rPr>
          <w:rFonts w:cs="Times New Roman"/>
        </w:rPr>
        <w:t>7.05</w:t>
      </w:r>
      <w:r w:rsidR="00892427" w:rsidRPr="00462E06">
        <w:rPr>
          <w:rFonts w:cs="Times New Roman"/>
        </w:rPr>
        <w:t>时，准确率为</w:t>
      </w:r>
      <w:r w:rsidR="00945D87" w:rsidRPr="00462E06">
        <w:rPr>
          <w:rFonts w:cs="Times New Roman"/>
        </w:rPr>
        <w:t>66.</w:t>
      </w:r>
      <w:r w:rsidR="008470F3" w:rsidRPr="00462E06">
        <w:rPr>
          <w:rFonts w:cs="Times New Roman"/>
        </w:rPr>
        <w:t>5</w:t>
      </w:r>
      <w:r w:rsidR="00892427" w:rsidRPr="00462E06">
        <w:rPr>
          <w:rFonts w:cs="Times New Roman"/>
        </w:rPr>
        <w:t>%</w:t>
      </w:r>
      <w:r w:rsidR="0068551C" w:rsidRPr="00462E06">
        <w:rPr>
          <w:rFonts w:cs="Times New Roman"/>
        </w:rPr>
        <w:t>。</w:t>
      </w:r>
    </w:p>
    <w:p w14:paraId="53D0C657" w14:textId="77777777" w:rsidR="00892427" w:rsidRPr="00462E06" w:rsidRDefault="00FB62B1" w:rsidP="00FB62B1">
      <w:pPr>
        <w:ind w:firstLine="480"/>
        <w:rPr>
          <w:rFonts w:cs="Times New Roman"/>
        </w:rPr>
      </w:pPr>
      <w:r w:rsidRPr="00462E06">
        <w:rPr>
          <w:rFonts w:cs="Times New Roman"/>
          <w:noProof/>
        </w:rPr>
        <w:lastRenderedPageBreak/>
        <mc:AlternateContent>
          <mc:Choice Requires="wpg">
            <w:drawing>
              <wp:anchor distT="0" distB="0" distL="114300" distR="114300" simplePos="0" relativeHeight="251489280" behindDoc="0" locked="0" layoutInCell="1" allowOverlap="1" wp14:anchorId="00AE8059" wp14:editId="7436D943">
                <wp:simplePos x="0" y="0"/>
                <wp:positionH relativeFrom="column">
                  <wp:posOffset>6350</wp:posOffset>
                </wp:positionH>
                <wp:positionV relativeFrom="paragraph">
                  <wp:posOffset>983615</wp:posOffset>
                </wp:positionV>
                <wp:extent cx="5765764" cy="2155825"/>
                <wp:effectExtent l="0" t="0" r="6985" b="0"/>
                <wp:wrapTopAndBottom/>
                <wp:docPr id="142" name="组合 14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1C0426" id="组合 142" o:spid="_x0000_s1026" style="position:absolute;left:0;text-align:left;margin-left:.5pt;margin-top:77.45pt;width:454pt;height:169.75pt;z-index:251489280;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topAndBottom"/>
              </v:group>
            </w:pict>
          </mc:Fallback>
        </mc:AlternateContent>
      </w:r>
      <w:r w:rsidR="00C90BCC" w:rsidRPr="00462E06">
        <w:rPr>
          <w:rFonts w:cs="Times New Roman"/>
        </w:rPr>
        <w:t>五</w:t>
      </w:r>
      <w:r w:rsidR="0068551C" w:rsidRPr="00462E06">
        <w:rPr>
          <w:rFonts w:cs="Times New Roman"/>
        </w:rPr>
        <w:t>折</w:t>
      </w:r>
      <w:r w:rsidR="0071679B" w:rsidRPr="00462E06">
        <w:rPr>
          <w:rFonts w:cs="Times New Roman"/>
        </w:rPr>
        <w:t>交叉验证</w:t>
      </w:r>
      <w:r w:rsidR="0068551C" w:rsidRPr="00462E06">
        <w:rPr>
          <w:rFonts w:cs="Times New Roman"/>
        </w:rPr>
        <w:t>时，图中显示准确率最高为</w:t>
      </w:r>
      <w:r w:rsidR="004B7081" w:rsidRPr="00462E06">
        <w:rPr>
          <w:rFonts w:cs="Times New Roman"/>
        </w:rPr>
        <w:t>65</w:t>
      </w:r>
      <w:r w:rsidR="0068551C" w:rsidRPr="00462E06">
        <w:rPr>
          <w:rFonts w:cs="Times New Roman"/>
        </w:rPr>
        <w:t>%</w:t>
      </w:r>
      <w:r w:rsidR="0068551C" w:rsidRPr="00462E06">
        <w:rPr>
          <w:rFonts w:cs="Times New Roman"/>
        </w:rPr>
        <w:t>，此时对应的参数</w:t>
      </w:r>
      <w:r w:rsidR="0068551C" w:rsidRPr="00462E06">
        <w:rPr>
          <w:rFonts w:cs="Times New Roman"/>
        </w:rPr>
        <w:t>g</w:t>
      </w:r>
      <w:r w:rsidR="0068551C" w:rsidRPr="00462E06">
        <w:rPr>
          <w:rFonts w:cs="Times New Roman"/>
        </w:rPr>
        <w:t>范围是</w:t>
      </w:r>
      <w:r w:rsidR="00E24A9E" w:rsidRPr="00462E06">
        <w:rPr>
          <w:rFonts w:cs="Times New Roman"/>
        </w:rPr>
        <w:t>1.5</w:t>
      </w:r>
      <w:r w:rsidR="0068551C" w:rsidRPr="00462E06">
        <w:rPr>
          <w:rFonts w:cs="Times New Roman"/>
        </w:rPr>
        <w:t>至</w:t>
      </w:r>
      <w:r w:rsidR="00E24A9E" w:rsidRPr="00462E06">
        <w:rPr>
          <w:rFonts w:cs="Times New Roman"/>
        </w:rPr>
        <w:t>2.5</w:t>
      </w:r>
      <w:r w:rsidR="0068551C" w:rsidRPr="00462E06">
        <w:rPr>
          <w:rFonts w:cs="Times New Roman"/>
        </w:rPr>
        <w:t>，惩罚系数</w:t>
      </w:r>
      <w:r w:rsidR="0068551C" w:rsidRPr="00462E06">
        <w:rPr>
          <w:rFonts w:cs="Times New Roman"/>
        </w:rPr>
        <w:t>c</w:t>
      </w:r>
      <w:r w:rsidR="0068551C" w:rsidRPr="00462E06">
        <w:rPr>
          <w:rFonts w:cs="Times New Roman"/>
        </w:rPr>
        <w:t>从</w:t>
      </w:r>
      <w:r w:rsidR="0068551C" w:rsidRPr="00462E06">
        <w:rPr>
          <w:rFonts w:cs="Times New Roman"/>
        </w:rPr>
        <w:t>5.</w:t>
      </w:r>
      <w:r w:rsidR="00992A16" w:rsidRPr="00462E06">
        <w:rPr>
          <w:rFonts w:cs="Times New Roman"/>
        </w:rPr>
        <w:t>5</w:t>
      </w:r>
      <w:r w:rsidR="0068551C" w:rsidRPr="00462E06">
        <w:rPr>
          <w:rFonts w:cs="Times New Roman"/>
        </w:rPr>
        <w:t>至</w:t>
      </w:r>
      <w:r w:rsidR="0068551C" w:rsidRPr="00462E06">
        <w:rPr>
          <w:rFonts w:cs="Times New Roman"/>
        </w:rPr>
        <w:t>10</w:t>
      </w:r>
      <w:r w:rsidR="0068551C" w:rsidRPr="00462E06">
        <w:rPr>
          <w:rFonts w:cs="Times New Roman"/>
        </w:rPr>
        <w:t>，因为当</w:t>
      </w:r>
      <w:r w:rsidR="0068551C" w:rsidRPr="00462E06">
        <w:rPr>
          <w:rFonts w:cs="Times New Roman"/>
        </w:rPr>
        <w:t>c=10</w:t>
      </w:r>
      <w:r w:rsidR="0068551C" w:rsidRPr="00462E06">
        <w:rPr>
          <w:rFonts w:cs="Times New Roman"/>
        </w:rPr>
        <w:t>时，仍呈现准确率上升趋势</w:t>
      </w:r>
      <w:r w:rsidR="00992A16" w:rsidRPr="00462E06">
        <w:rPr>
          <w:rFonts w:cs="Times New Roman"/>
        </w:rPr>
        <w:t>，故惩罚系数</w:t>
      </w:r>
      <w:r w:rsidR="00992A16" w:rsidRPr="00462E06">
        <w:rPr>
          <w:rFonts w:cs="Times New Roman"/>
        </w:rPr>
        <w:t>c</w:t>
      </w:r>
      <w:r w:rsidR="00992A16" w:rsidRPr="00462E06">
        <w:rPr>
          <w:rFonts w:cs="Times New Roman"/>
        </w:rPr>
        <w:t>搜索范围设置为</w:t>
      </w:r>
      <w:r w:rsidR="007867CD" w:rsidRPr="00462E06">
        <w:rPr>
          <w:rFonts w:cs="Times New Roman"/>
        </w:rPr>
        <w:t>5.5</w:t>
      </w:r>
      <w:r w:rsidR="00992A16" w:rsidRPr="00462E06">
        <w:rPr>
          <w:rFonts w:cs="Times New Roman"/>
        </w:rPr>
        <w:t>至</w:t>
      </w:r>
      <w:r w:rsidR="00992A16" w:rsidRPr="00462E06">
        <w:rPr>
          <w:rFonts w:cs="Times New Roman"/>
        </w:rPr>
        <w:t>1</w:t>
      </w:r>
      <w:r w:rsidR="007867CD" w:rsidRPr="00462E06">
        <w:rPr>
          <w:rFonts w:cs="Times New Roman"/>
        </w:rPr>
        <w:t>4.5</w:t>
      </w:r>
      <w:r w:rsidR="0068551C" w:rsidRPr="00462E06">
        <w:rPr>
          <w:rFonts w:cs="Times New Roman"/>
        </w:rPr>
        <w:t>。最终可得当</w:t>
      </w:r>
      <w:r w:rsidR="0068551C" w:rsidRPr="00462E06">
        <w:rPr>
          <w:rFonts w:cs="Times New Roman"/>
        </w:rPr>
        <w:t>g=</w:t>
      </w:r>
      <w:r w:rsidR="003A1933" w:rsidRPr="00462E06">
        <w:rPr>
          <w:rFonts w:cs="Times New Roman"/>
        </w:rPr>
        <w:t>1.55</w:t>
      </w:r>
      <w:r w:rsidR="0068551C" w:rsidRPr="00462E06">
        <w:rPr>
          <w:rFonts w:cs="Times New Roman"/>
        </w:rPr>
        <w:t>，</w:t>
      </w:r>
      <w:r w:rsidR="0068551C" w:rsidRPr="00462E06">
        <w:rPr>
          <w:rFonts w:cs="Times New Roman"/>
        </w:rPr>
        <w:t>c=</w:t>
      </w:r>
      <w:r w:rsidR="00ED72A3" w:rsidRPr="00462E06">
        <w:rPr>
          <w:rFonts w:cs="Times New Roman"/>
        </w:rPr>
        <w:t>1</w:t>
      </w:r>
      <w:r w:rsidR="003A1933" w:rsidRPr="00462E06">
        <w:rPr>
          <w:rFonts w:cs="Times New Roman"/>
        </w:rPr>
        <w:t>3.8</w:t>
      </w:r>
      <w:r w:rsidR="0068551C" w:rsidRPr="00462E06">
        <w:rPr>
          <w:rFonts w:cs="Times New Roman"/>
        </w:rPr>
        <w:t>时，准确率为</w:t>
      </w:r>
      <w:r w:rsidR="004D6646" w:rsidRPr="00462E06">
        <w:rPr>
          <w:rFonts w:cs="Times New Roman"/>
        </w:rPr>
        <w:t>6</w:t>
      </w:r>
      <w:r w:rsidR="00515E78" w:rsidRPr="00462E06">
        <w:rPr>
          <w:rFonts w:cs="Times New Roman"/>
        </w:rPr>
        <w:t>5.</w:t>
      </w:r>
      <w:r w:rsidR="00D73363" w:rsidRPr="00462E06">
        <w:rPr>
          <w:rFonts w:cs="Times New Roman"/>
        </w:rPr>
        <w:t>8</w:t>
      </w:r>
      <w:r w:rsidR="0068551C" w:rsidRPr="00462E06">
        <w:rPr>
          <w:rFonts w:cs="Times New Roman"/>
        </w:rPr>
        <w:t>%</w:t>
      </w:r>
      <w:r w:rsidR="0068551C" w:rsidRPr="00462E06">
        <w:rPr>
          <w:rFonts w:cs="Times New Roman"/>
        </w:rPr>
        <w:t>。</w:t>
      </w:r>
    </w:p>
    <w:p w14:paraId="0B55CFCD" w14:textId="77777777" w:rsidR="00EB36C4" w:rsidRPr="00462E06" w:rsidRDefault="00BB19D6" w:rsidP="00BB19D6">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61196EE" w14:textId="77777777" w:rsidR="007D525D" w:rsidRPr="00462E06" w:rsidRDefault="00EB36C4" w:rsidP="00F42F1B">
      <w:pPr>
        <w:pStyle w:val="af1"/>
        <w:numPr>
          <w:ilvl w:val="0"/>
          <w:numId w:val="13"/>
        </w:numPr>
        <w:spacing w:before="0" w:after="326"/>
        <w:rPr>
          <w:rFonts w:cs="Times New Roman"/>
        </w:rPr>
      </w:pPr>
      <w:bookmarkStart w:id="110" w:name="_Ref512094008"/>
      <w:r w:rsidRPr="00462E06">
        <w:rPr>
          <w:rFonts w:cs="Times New Roman"/>
        </w:rPr>
        <w:t>绿灯时传统方法的准确率</w:t>
      </w:r>
      <w:bookmarkEnd w:id="110"/>
    </w:p>
    <w:p w14:paraId="1BD80FCA" w14:textId="77777777" w:rsidR="00F02940" w:rsidRPr="00462E06" w:rsidRDefault="00383D48" w:rsidP="00F02940">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_Ref512094663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5-11</w:t>
      </w:r>
      <w:r w:rsidRPr="00462E06">
        <w:rPr>
          <w:rFonts w:cs="Times New Roman"/>
        </w:rPr>
        <w:fldChar w:fldCharType="end"/>
      </w:r>
      <w:r w:rsidRPr="00462E06">
        <w:rPr>
          <w:rFonts w:cs="Times New Roman"/>
        </w:rPr>
        <w:t>所示</w:t>
      </w:r>
      <w:r w:rsidR="00F02940" w:rsidRPr="00462E06">
        <w:rPr>
          <w:rFonts w:cs="Times New Roman"/>
        </w:rPr>
        <w:t>，分别为红灯情况下，十折交叉验证和五折交叉验证时，新方法的准确率。</w:t>
      </w:r>
    </w:p>
    <w:p w14:paraId="4AE27E71" w14:textId="77777777" w:rsidR="002F21C3" w:rsidRPr="00462E06" w:rsidRDefault="002F21C3" w:rsidP="002F21C3">
      <w:pPr>
        <w:ind w:firstLine="480"/>
        <w:rPr>
          <w:rFonts w:cs="Times New Roman"/>
        </w:rPr>
      </w:pPr>
      <w:r w:rsidRPr="00462E06">
        <w:rPr>
          <w:rFonts w:cs="Times New Roman"/>
        </w:rPr>
        <w:t>十折</w:t>
      </w:r>
      <w:r w:rsidR="0071679B" w:rsidRPr="00462E06">
        <w:rPr>
          <w:rFonts w:cs="Times New Roman"/>
        </w:rPr>
        <w:t>交叉验证</w:t>
      </w:r>
      <w:r w:rsidRPr="00462E06">
        <w:rPr>
          <w:rFonts w:cs="Times New Roman"/>
        </w:rPr>
        <w:t>时，图中显示准确率最高为</w:t>
      </w:r>
      <w:r w:rsidR="00BA3E85" w:rsidRPr="00462E06">
        <w:rPr>
          <w:rFonts w:cs="Times New Roman"/>
        </w:rPr>
        <w:t>62</w:t>
      </w:r>
      <w:r w:rsidRPr="00462E06">
        <w:rPr>
          <w:rFonts w:cs="Times New Roman"/>
        </w:rPr>
        <w:t>%</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w:t>
      </w:r>
      <w:r w:rsidR="00BF34D3" w:rsidRPr="00462E06">
        <w:rPr>
          <w:rFonts w:cs="Times New Roman"/>
        </w:rPr>
        <w:t>5</w:t>
      </w:r>
      <w:r w:rsidRPr="00462E06">
        <w:rPr>
          <w:rFonts w:cs="Times New Roman"/>
        </w:rPr>
        <w:t>至</w:t>
      </w:r>
      <w:r w:rsidRPr="00462E06">
        <w:rPr>
          <w:rFonts w:cs="Times New Roman"/>
        </w:rPr>
        <w:t>1.</w:t>
      </w:r>
      <w:r w:rsidR="00BF34D3" w:rsidRPr="00462E06">
        <w:rPr>
          <w:rFonts w:cs="Times New Roman"/>
        </w:rPr>
        <w:t>5</w:t>
      </w:r>
      <w:r w:rsidRPr="00462E06">
        <w:rPr>
          <w:rFonts w:cs="Times New Roman"/>
        </w:rPr>
        <w:t>，惩罚系数</w:t>
      </w:r>
      <w:r w:rsidRPr="00462E06">
        <w:rPr>
          <w:rFonts w:cs="Times New Roman"/>
        </w:rPr>
        <w:t>c</w:t>
      </w:r>
      <w:r w:rsidRPr="00462E06">
        <w:rPr>
          <w:rFonts w:cs="Times New Roman"/>
        </w:rPr>
        <w:t>从</w:t>
      </w:r>
      <w:r w:rsidRPr="00462E06">
        <w:rPr>
          <w:rFonts w:cs="Times New Roman"/>
        </w:rPr>
        <w:t>5</w:t>
      </w:r>
      <w:r w:rsidRPr="00462E06">
        <w:rPr>
          <w:rFonts w:cs="Times New Roman"/>
        </w:rPr>
        <w:t>至</w:t>
      </w:r>
      <w:r w:rsidRPr="00462E06">
        <w:rPr>
          <w:rFonts w:cs="Times New Roman"/>
        </w:rPr>
        <w:t>10</w:t>
      </w:r>
      <w:r w:rsidRPr="00462E06">
        <w:rPr>
          <w:rFonts w:cs="Times New Roman"/>
        </w:rPr>
        <w:t>，因为当</w:t>
      </w:r>
      <w:r w:rsidRPr="00462E06">
        <w:rPr>
          <w:rFonts w:cs="Times New Roman"/>
        </w:rPr>
        <w:t>c=10</w:t>
      </w:r>
      <w:r w:rsidRPr="00462E06">
        <w:rPr>
          <w:rFonts w:cs="Times New Roman"/>
        </w:rPr>
        <w:t>时，仍呈现准确率上升趋势</w:t>
      </w:r>
      <w:r w:rsidR="00BF34D3" w:rsidRPr="00462E06">
        <w:rPr>
          <w:rFonts w:cs="Times New Roman"/>
        </w:rPr>
        <w:t>，故惩罚系数</w:t>
      </w:r>
      <w:r w:rsidR="00BF34D3" w:rsidRPr="00462E06">
        <w:rPr>
          <w:rFonts w:cs="Times New Roman"/>
        </w:rPr>
        <w:t>c</w:t>
      </w:r>
      <w:r w:rsidR="00BF34D3" w:rsidRPr="00462E06">
        <w:rPr>
          <w:rFonts w:cs="Times New Roman"/>
        </w:rPr>
        <w:t>搜索范围设置为</w:t>
      </w:r>
      <w:r w:rsidR="00BF34D3" w:rsidRPr="00462E06">
        <w:rPr>
          <w:rFonts w:cs="Times New Roman"/>
        </w:rPr>
        <w:t>5</w:t>
      </w:r>
      <w:r w:rsidR="00BF34D3" w:rsidRPr="00462E06">
        <w:rPr>
          <w:rFonts w:cs="Times New Roman"/>
        </w:rPr>
        <w:t>至</w:t>
      </w:r>
      <w:r w:rsidR="00BF34D3" w:rsidRPr="00462E06">
        <w:rPr>
          <w:rFonts w:cs="Times New Roman"/>
        </w:rPr>
        <w:t>1</w:t>
      </w:r>
      <w:r w:rsidR="000F2B69" w:rsidRPr="00462E06">
        <w:rPr>
          <w:rFonts w:cs="Times New Roman"/>
        </w:rPr>
        <w:t>5</w:t>
      </w:r>
      <w:r w:rsidRPr="00462E06">
        <w:rPr>
          <w:rFonts w:cs="Times New Roman"/>
        </w:rPr>
        <w:t>。最终可得当</w:t>
      </w:r>
      <w:r w:rsidRPr="00462E06">
        <w:rPr>
          <w:rFonts w:cs="Times New Roman"/>
        </w:rPr>
        <w:t>g=</w:t>
      </w:r>
      <w:r w:rsidR="008C61A9" w:rsidRPr="00462E06">
        <w:rPr>
          <w:rFonts w:cs="Times New Roman"/>
        </w:rPr>
        <w:t>1.35</w:t>
      </w:r>
      <w:r w:rsidRPr="00462E06">
        <w:rPr>
          <w:rFonts w:cs="Times New Roman"/>
        </w:rPr>
        <w:t>，</w:t>
      </w:r>
      <w:r w:rsidRPr="00462E06">
        <w:rPr>
          <w:rFonts w:cs="Times New Roman"/>
        </w:rPr>
        <w:t>c=</w:t>
      </w:r>
      <w:r w:rsidR="008C61A9" w:rsidRPr="00462E06">
        <w:rPr>
          <w:rFonts w:cs="Times New Roman"/>
        </w:rPr>
        <w:t>9.85</w:t>
      </w:r>
      <w:r w:rsidRPr="00462E06">
        <w:rPr>
          <w:rFonts w:cs="Times New Roman"/>
        </w:rPr>
        <w:t>时，准确率为</w:t>
      </w:r>
      <w:r w:rsidR="008C61A9" w:rsidRPr="00462E06">
        <w:rPr>
          <w:rFonts w:cs="Times New Roman"/>
        </w:rPr>
        <w:t>62.9</w:t>
      </w:r>
      <w:r w:rsidRPr="00462E06">
        <w:rPr>
          <w:rFonts w:cs="Times New Roman"/>
        </w:rPr>
        <w:t>%</w:t>
      </w:r>
      <w:r w:rsidRPr="00462E06">
        <w:rPr>
          <w:rFonts w:cs="Times New Roman"/>
        </w:rPr>
        <w:t>。</w:t>
      </w:r>
    </w:p>
    <w:p w14:paraId="6E198885" w14:textId="77777777" w:rsidR="00383D48" w:rsidRPr="00462E06" w:rsidRDefault="000E1D83" w:rsidP="000E1D83">
      <w:pPr>
        <w:ind w:firstLine="480"/>
        <w:rPr>
          <w:rFonts w:cs="Times New Roman"/>
        </w:rPr>
      </w:pPr>
      <w:r w:rsidRPr="00462E06">
        <w:rPr>
          <w:rFonts w:cs="Times New Roman"/>
          <w:noProof/>
        </w:rPr>
        <mc:AlternateContent>
          <mc:Choice Requires="wpg">
            <w:drawing>
              <wp:anchor distT="0" distB="0" distL="114300" distR="114300" simplePos="0" relativeHeight="251500544" behindDoc="0" locked="0" layoutInCell="1" allowOverlap="1" wp14:anchorId="2D37AA5C" wp14:editId="7739D5E0">
                <wp:simplePos x="0" y="0"/>
                <wp:positionH relativeFrom="column">
                  <wp:posOffset>-3175</wp:posOffset>
                </wp:positionH>
                <wp:positionV relativeFrom="paragraph">
                  <wp:posOffset>1150752</wp:posOffset>
                </wp:positionV>
                <wp:extent cx="5765764" cy="2155825"/>
                <wp:effectExtent l="0" t="0" r="6985" b="0"/>
                <wp:wrapTopAndBottom/>
                <wp:docPr id="152" name="组合 15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50BF0440" id="组合 152" o:spid="_x0000_s1026" style="position:absolute;left:0;text-align:left;margin-left:-.25pt;margin-top:90.6pt;width:454pt;height:169.75pt;z-index:251500544"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topAndBottom"/>
              </v:group>
            </w:pict>
          </mc:Fallback>
        </mc:AlternateContent>
      </w:r>
      <w:r w:rsidR="002F21C3" w:rsidRPr="00462E06">
        <w:rPr>
          <w:rFonts w:cs="Times New Roman"/>
        </w:rPr>
        <w:t>五折交叉验证时，图中显示准确率最高为</w:t>
      </w:r>
      <w:r w:rsidR="002F21C3" w:rsidRPr="00462E06">
        <w:rPr>
          <w:rFonts w:cs="Times New Roman"/>
        </w:rPr>
        <w:t>6</w:t>
      </w:r>
      <w:r w:rsidR="00BA3E85" w:rsidRPr="00462E06">
        <w:rPr>
          <w:rFonts w:cs="Times New Roman"/>
        </w:rPr>
        <w:t>1</w:t>
      </w:r>
      <w:r w:rsidR="002F21C3" w:rsidRPr="00462E06">
        <w:rPr>
          <w:rFonts w:cs="Times New Roman"/>
        </w:rPr>
        <w:t>%</w:t>
      </w:r>
      <w:r w:rsidR="002F21C3" w:rsidRPr="00462E06">
        <w:rPr>
          <w:rFonts w:cs="Times New Roman"/>
        </w:rPr>
        <w:t>，此时对应的参数</w:t>
      </w:r>
      <w:r w:rsidR="002F21C3" w:rsidRPr="00462E06">
        <w:rPr>
          <w:rFonts w:cs="Times New Roman"/>
        </w:rPr>
        <w:t>g</w:t>
      </w:r>
      <w:r w:rsidR="002F21C3" w:rsidRPr="00462E06">
        <w:rPr>
          <w:rFonts w:cs="Times New Roman"/>
        </w:rPr>
        <w:t>范围是</w:t>
      </w:r>
      <w:r w:rsidR="00F377CD" w:rsidRPr="00462E06">
        <w:rPr>
          <w:rFonts w:cs="Times New Roman"/>
        </w:rPr>
        <w:t>1</w:t>
      </w:r>
      <w:r w:rsidR="002F21C3" w:rsidRPr="00462E06">
        <w:rPr>
          <w:rFonts w:cs="Times New Roman"/>
        </w:rPr>
        <w:t>至</w:t>
      </w:r>
      <w:r w:rsidR="00F377CD" w:rsidRPr="00462E06">
        <w:rPr>
          <w:rFonts w:cs="Times New Roman"/>
        </w:rPr>
        <w:t>2</w:t>
      </w:r>
      <w:r w:rsidR="002F21C3" w:rsidRPr="00462E06">
        <w:rPr>
          <w:rFonts w:cs="Times New Roman"/>
        </w:rPr>
        <w:t>，惩罚系数</w:t>
      </w:r>
      <w:r w:rsidR="002F21C3" w:rsidRPr="00462E06">
        <w:rPr>
          <w:rFonts w:cs="Times New Roman"/>
        </w:rPr>
        <w:t>c</w:t>
      </w:r>
      <w:r w:rsidR="002F21C3" w:rsidRPr="00462E06">
        <w:rPr>
          <w:rFonts w:cs="Times New Roman"/>
        </w:rPr>
        <w:t>范围是</w:t>
      </w:r>
      <w:r w:rsidR="00F377CD" w:rsidRPr="00462E06">
        <w:rPr>
          <w:rFonts w:cs="Times New Roman"/>
        </w:rPr>
        <w:t>5</w:t>
      </w:r>
      <w:r w:rsidR="002F21C3" w:rsidRPr="00462E06">
        <w:rPr>
          <w:rFonts w:cs="Times New Roman"/>
        </w:rPr>
        <w:t>至</w:t>
      </w:r>
      <w:r w:rsidR="00F377CD" w:rsidRPr="00462E06">
        <w:rPr>
          <w:rFonts w:cs="Times New Roman"/>
        </w:rPr>
        <w:t>8</w:t>
      </w:r>
      <w:r w:rsidR="002F21C3" w:rsidRPr="00462E06">
        <w:rPr>
          <w:rFonts w:cs="Times New Roman"/>
        </w:rPr>
        <w:t>.5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10</w:t>
      </w:r>
      <w:r w:rsidR="00260E62" w:rsidRPr="00462E06">
        <w:rPr>
          <w:rFonts w:cs="Times New Roman"/>
        </w:rPr>
        <w:t>，因为当</w:t>
      </w:r>
      <w:r w:rsidR="00260E62" w:rsidRPr="00462E06">
        <w:rPr>
          <w:rFonts w:cs="Times New Roman"/>
        </w:rPr>
        <w:t>c=10</w:t>
      </w:r>
      <w:r w:rsidR="00260E62" w:rsidRPr="00462E06">
        <w:rPr>
          <w:rFonts w:cs="Times New Roman"/>
        </w:rPr>
        <w:t>时，仍呈现准确率上升趋势，故惩罚系数</w:t>
      </w:r>
      <w:r w:rsidR="00260E62" w:rsidRPr="00462E06">
        <w:rPr>
          <w:rFonts w:cs="Times New Roman"/>
        </w:rPr>
        <w:t>c</w:t>
      </w:r>
      <w:r w:rsidR="00260E62" w:rsidRPr="00462E06">
        <w:rPr>
          <w:rFonts w:cs="Times New Roman"/>
        </w:rPr>
        <w:t>搜索范围设置为两段，分别为</w:t>
      </w:r>
      <w:r w:rsidR="00260E62" w:rsidRPr="00462E06">
        <w:rPr>
          <w:rFonts w:cs="Times New Roman"/>
        </w:rPr>
        <w:t>5</w:t>
      </w:r>
      <w:r w:rsidR="00260E62" w:rsidRPr="00462E06">
        <w:rPr>
          <w:rFonts w:cs="Times New Roman"/>
        </w:rPr>
        <w:t>至</w:t>
      </w:r>
      <w:r w:rsidR="00260E62" w:rsidRPr="00462E06">
        <w:rPr>
          <w:rFonts w:cs="Times New Roman"/>
        </w:rPr>
        <w:t>8.5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11</w:t>
      </w:r>
      <w:r w:rsidR="002F21C3" w:rsidRPr="00462E06">
        <w:rPr>
          <w:rFonts w:cs="Times New Roman"/>
        </w:rPr>
        <w:t>。在此范围内继续缩小，最终可得当</w:t>
      </w:r>
      <w:r w:rsidR="002F21C3" w:rsidRPr="00462E06">
        <w:rPr>
          <w:rFonts w:cs="Times New Roman"/>
        </w:rPr>
        <w:t>g=</w:t>
      </w:r>
      <w:r w:rsidR="003B5B8B" w:rsidRPr="00462E06">
        <w:rPr>
          <w:rFonts w:cs="Times New Roman"/>
        </w:rPr>
        <w:t>1.45</w:t>
      </w:r>
      <w:r w:rsidR="002F21C3" w:rsidRPr="00462E06">
        <w:rPr>
          <w:rFonts w:cs="Times New Roman"/>
        </w:rPr>
        <w:t>，</w:t>
      </w:r>
      <w:r w:rsidR="002F21C3" w:rsidRPr="00462E06">
        <w:rPr>
          <w:rFonts w:cs="Times New Roman"/>
        </w:rPr>
        <w:t>c=</w:t>
      </w:r>
      <w:r w:rsidR="003B5B8B" w:rsidRPr="00462E06">
        <w:rPr>
          <w:rFonts w:cs="Times New Roman"/>
        </w:rPr>
        <w:t>7</w:t>
      </w:r>
      <w:r w:rsidR="002F21C3" w:rsidRPr="00462E06">
        <w:rPr>
          <w:rFonts w:cs="Times New Roman"/>
        </w:rPr>
        <w:t>时，准确率为</w:t>
      </w:r>
      <w:r w:rsidR="002F21C3" w:rsidRPr="00462E06">
        <w:rPr>
          <w:rFonts w:cs="Times New Roman"/>
        </w:rPr>
        <w:t>6</w:t>
      </w:r>
      <w:r w:rsidR="005350FE" w:rsidRPr="00462E06">
        <w:rPr>
          <w:rFonts w:cs="Times New Roman"/>
        </w:rPr>
        <w:t>1.</w:t>
      </w:r>
      <w:r w:rsidR="008C61A9" w:rsidRPr="00462E06">
        <w:rPr>
          <w:rFonts w:cs="Times New Roman"/>
        </w:rPr>
        <w:t>6</w:t>
      </w:r>
      <w:r w:rsidR="002F21C3" w:rsidRPr="00462E06">
        <w:rPr>
          <w:rFonts w:cs="Times New Roman"/>
        </w:rPr>
        <w:t>%</w:t>
      </w:r>
    </w:p>
    <w:p w14:paraId="64973D7E" w14:textId="77777777" w:rsidR="00BB19D6" w:rsidRPr="00462E06" w:rsidRDefault="00BB19D6" w:rsidP="00BB19D6">
      <w:pPr>
        <w:pStyle w:val="afd"/>
        <w:rPr>
          <w:rFonts w:cs="Times New Roman"/>
        </w:rPr>
      </w:pPr>
      <w:r w:rsidRPr="00462E06">
        <w:rPr>
          <w:rFonts w:cs="Times New Roman"/>
        </w:rPr>
        <w:lastRenderedPageBreak/>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91EE943" w14:textId="77777777" w:rsidR="00677D4F" w:rsidRPr="00462E06" w:rsidRDefault="00EB36C4" w:rsidP="00F42F1B">
      <w:pPr>
        <w:pStyle w:val="af1"/>
        <w:numPr>
          <w:ilvl w:val="0"/>
          <w:numId w:val="13"/>
        </w:numPr>
        <w:spacing w:before="0" w:after="326"/>
        <w:rPr>
          <w:rFonts w:cs="Times New Roman"/>
        </w:rPr>
      </w:pPr>
      <w:bookmarkStart w:id="111" w:name="_Ref512094663"/>
      <w:r w:rsidRPr="00462E06">
        <w:rPr>
          <w:rFonts w:cs="Times New Roman"/>
        </w:rPr>
        <w:t>红灯时</w:t>
      </w:r>
      <w:r w:rsidR="00D311B8" w:rsidRPr="00462E06">
        <w:rPr>
          <w:rFonts w:cs="Times New Roman"/>
        </w:rPr>
        <w:t>传统</w:t>
      </w:r>
      <w:r w:rsidRPr="00462E06">
        <w:rPr>
          <w:rFonts w:cs="Times New Roman"/>
        </w:rPr>
        <w:t>方法的准确率</w:t>
      </w:r>
      <w:bookmarkEnd w:id="111"/>
    </w:p>
    <w:p w14:paraId="51E764B0" w14:textId="77777777" w:rsidR="0030490F" w:rsidRPr="00462E06" w:rsidRDefault="0030490F" w:rsidP="0030490F">
      <w:pPr>
        <w:pStyle w:val="2"/>
        <w:spacing w:before="163"/>
      </w:pPr>
      <w:bookmarkStart w:id="112" w:name="_Toc512758364"/>
      <w:r w:rsidRPr="00462E06">
        <w:t>新旧方法效能比对</w:t>
      </w:r>
      <w:bookmarkEnd w:id="112"/>
    </w:p>
    <w:p w14:paraId="350E9A5E" w14:textId="77777777" w:rsidR="0040268C" w:rsidRPr="00462E06" w:rsidRDefault="001801D7" w:rsidP="001801D7">
      <w:pPr>
        <w:ind w:firstLine="480"/>
        <w:rPr>
          <w:rFonts w:cs="Times New Roman"/>
        </w:rPr>
      </w:pPr>
      <w:r w:rsidRPr="00462E06">
        <w:rPr>
          <w:rFonts w:cs="Times New Roman"/>
        </w:rPr>
        <w:t>为了</w:t>
      </w:r>
      <w:r w:rsidR="0033223C" w:rsidRPr="00462E06">
        <w:rPr>
          <w:rFonts w:cs="Times New Roman"/>
        </w:rPr>
        <w:t>对比</w:t>
      </w:r>
      <w:r w:rsidR="00B86C63" w:rsidRPr="00462E06">
        <w:rPr>
          <w:rFonts w:cs="Times New Roman"/>
        </w:rPr>
        <w:t>新方法与传统方法的优劣，</w:t>
      </w:r>
      <w:r w:rsidR="00B076B9" w:rsidRPr="00462E06">
        <w:rPr>
          <w:rFonts w:cs="Times New Roman"/>
        </w:rPr>
        <w:t>将</w:t>
      </w:r>
      <w:r w:rsidR="007055C2" w:rsidRPr="00462E06">
        <w:rPr>
          <w:rFonts w:cs="Times New Roman"/>
        </w:rPr>
        <w:t>新方法的准确率减去传统方法的准确率</w:t>
      </w:r>
      <w:r w:rsidR="00B076B9" w:rsidRPr="00462E06">
        <w:rPr>
          <w:rFonts w:cs="Times New Roman"/>
        </w:rPr>
        <w:t>，</w:t>
      </w:r>
      <w:r w:rsidR="00576ADE" w:rsidRPr="00462E06">
        <w:rPr>
          <w:rFonts w:cs="Times New Roman"/>
        </w:rPr>
        <w:t>得到相同</w:t>
      </w:r>
      <w:r w:rsidR="00142A24" w:rsidRPr="00462E06">
        <w:rPr>
          <w:rFonts w:cs="Times New Roman"/>
        </w:rPr>
        <w:t>参数下</w:t>
      </w:r>
      <w:r w:rsidR="007055C2" w:rsidRPr="00462E06">
        <w:rPr>
          <w:rFonts w:cs="Times New Roman"/>
        </w:rPr>
        <w:t>，两种方法的准确率差值</w:t>
      </w:r>
      <w:r w:rsidR="00576ADE" w:rsidRPr="00462E06">
        <w:rPr>
          <w:rFonts w:cs="Times New Roman"/>
        </w:rPr>
        <w:t>。</w:t>
      </w:r>
    </w:p>
    <w:p w14:paraId="0C44C73E" w14:textId="77777777" w:rsidR="00CB70D1" w:rsidRPr="00462E06" w:rsidRDefault="00B514AF" w:rsidP="001801D7">
      <w:pPr>
        <w:ind w:firstLine="480"/>
        <w:rPr>
          <w:rFonts w:cs="Times New Roman"/>
        </w:rPr>
      </w:pPr>
      <w:r w:rsidRPr="00462E06">
        <w:rPr>
          <w:rFonts w:cs="Times New Roman"/>
        </w:rPr>
        <w:t>绿灯情况下</w:t>
      </w:r>
      <w:r w:rsidR="00677740" w:rsidRPr="00462E06">
        <w:rPr>
          <w:rFonts w:cs="Times New Roman"/>
          <w:noProof/>
        </w:rPr>
        <mc:AlternateContent>
          <mc:Choice Requires="wpg">
            <w:drawing>
              <wp:anchor distT="0" distB="0" distL="114300" distR="114300" simplePos="0" relativeHeight="251493376" behindDoc="0" locked="0" layoutInCell="1" allowOverlap="1" wp14:anchorId="53415A25" wp14:editId="00CEDA01">
                <wp:simplePos x="0" y="0"/>
                <wp:positionH relativeFrom="column">
                  <wp:posOffset>-3175</wp:posOffset>
                </wp:positionH>
                <wp:positionV relativeFrom="paragraph">
                  <wp:posOffset>624840</wp:posOffset>
                </wp:positionV>
                <wp:extent cx="5765764" cy="2155825"/>
                <wp:effectExtent l="0" t="0" r="6985" b="0"/>
                <wp:wrapTopAndBottom/>
                <wp:docPr id="144" name="组合 14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6000BEA6" id="组合 144" o:spid="_x0000_s1026" style="position:absolute;left:0;text-align:left;margin-left:-.25pt;margin-top:49.2pt;width:454pt;height:169.75pt;z-index:25149337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topAndBottom"/>
              </v:group>
            </w:pict>
          </mc:Fallback>
        </mc:AlternateContent>
      </w:r>
      <w:r w:rsidR="0040268C" w:rsidRPr="00462E06">
        <w:rPr>
          <w:rFonts w:cs="Times New Roman"/>
        </w:rPr>
        <w:t>如</w:t>
      </w:r>
      <w:r w:rsidR="0040268C" w:rsidRPr="00462E06">
        <w:rPr>
          <w:rFonts w:cs="Times New Roman"/>
        </w:rPr>
        <w:fldChar w:fldCharType="begin"/>
      </w:r>
      <w:r w:rsidR="0040268C" w:rsidRPr="00462E06">
        <w:rPr>
          <w:rFonts w:cs="Times New Roman"/>
        </w:rPr>
        <w:instrText xml:space="preserve"> REF _Ref512099378 \n \h </w:instrText>
      </w:r>
      <w:r w:rsidR="00A91B92" w:rsidRPr="00462E06">
        <w:rPr>
          <w:rFonts w:cs="Times New Roman"/>
        </w:rPr>
        <w:instrText xml:space="preserve"> \* MERGEFORMAT </w:instrText>
      </w:r>
      <w:r w:rsidR="0040268C" w:rsidRPr="00462E06">
        <w:rPr>
          <w:rFonts w:cs="Times New Roman"/>
        </w:rPr>
      </w:r>
      <w:r w:rsidR="0040268C" w:rsidRPr="00462E06">
        <w:rPr>
          <w:rFonts w:cs="Times New Roman"/>
        </w:rPr>
        <w:fldChar w:fldCharType="separate"/>
      </w:r>
      <w:r w:rsidR="00AC64B7" w:rsidRPr="00462E06">
        <w:rPr>
          <w:rFonts w:cs="Times New Roman"/>
        </w:rPr>
        <w:t>图</w:t>
      </w:r>
      <w:r w:rsidR="00AC64B7" w:rsidRPr="00462E06">
        <w:rPr>
          <w:rFonts w:cs="Times New Roman"/>
        </w:rPr>
        <w:t>5-12</w:t>
      </w:r>
      <w:r w:rsidR="0040268C" w:rsidRPr="00462E06">
        <w:rPr>
          <w:rFonts w:cs="Times New Roman"/>
        </w:rPr>
        <w:fldChar w:fldCharType="end"/>
      </w:r>
      <w:r w:rsidR="0040268C" w:rsidRPr="00462E06">
        <w:rPr>
          <w:rFonts w:cs="Times New Roman"/>
        </w:rPr>
        <w:t>所示，</w:t>
      </w:r>
      <w:r w:rsidR="003D5E08" w:rsidRPr="00462E06">
        <w:rPr>
          <w:rFonts w:cs="Times New Roman"/>
        </w:rPr>
        <w:t>图（</w:t>
      </w:r>
      <w:r w:rsidR="003D5E08" w:rsidRPr="00462E06">
        <w:rPr>
          <w:rFonts w:cs="Times New Roman"/>
        </w:rPr>
        <w:t>a</w:t>
      </w:r>
      <w:r w:rsidR="003D5E08" w:rsidRPr="00462E06">
        <w:rPr>
          <w:rFonts w:cs="Times New Roman"/>
        </w:rPr>
        <w:t>）为</w:t>
      </w:r>
      <w:r w:rsidR="008E25B1" w:rsidRPr="00462E06">
        <w:rPr>
          <w:rFonts w:cs="Times New Roman"/>
        </w:rPr>
        <w:t>十折交叉验证时两种方法的差值。新方法的准确普遍高于传统方法。</w:t>
      </w:r>
    </w:p>
    <w:p w14:paraId="459C46C0" w14:textId="77777777" w:rsidR="00C0164C" w:rsidRPr="00462E06" w:rsidRDefault="00C0164C" w:rsidP="00C0164C">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7531A8E" w14:textId="77777777" w:rsidR="007D525D" w:rsidRPr="00462E06" w:rsidRDefault="00680D5A" w:rsidP="00F42F1B">
      <w:pPr>
        <w:pStyle w:val="af1"/>
        <w:numPr>
          <w:ilvl w:val="0"/>
          <w:numId w:val="13"/>
        </w:numPr>
        <w:spacing w:before="0" w:after="326"/>
        <w:rPr>
          <w:rFonts w:cs="Times New Roman"/>
        </w:rPr>
      </w:pPr>
      <w:bookmarkStart w:id="113" w:name="_Ref512099378"/>
      <w:r w:rsidRPr="00462E06">
        <w:rPr>
          <w:rFonts w:cs="Times New Roman"/>
        </w:rPr>
        <w:t>绿灯时新方法与传统方法的准确率差值</w:t>
      </w:r>
      <w:bookmarkEnd w:id="113"/>
    </w:p>
    <w:p w14:paraId="6A2E7527" w14:textId="77777777" w:rsidR="00677740" w:rsidRPr="00462E06" w:rsidRDefault="00677740" w:rsidP="00816DE9">
      <w:pPr>
        <w:ind w:firstLine="480"/>
        <w:rPr>
          <w:rFonts w:cs="Times New Roman"/>
        </w:rPr>
      </w:pPr>
      <w:r w:rsidRPr="00462E06">
        <w:rPr>
          <w:rFonts w:cs="Times New Roman"/>
        </w:rPr>
        <w:t>在惩罚系数</w:t>
      </w:r>
      <w:r w:rsidRPr="00462E06">
        <w:rPr>
          <w:rFonts w:cs="Times New Roman"/>
        </w:rPr>
        <w:t>c</w:t>
      </w:r>
      <w:r w:rsidRPr="00462E06">
        <w:rPr>
          <w:rFonts w:cs="Times New Roman"/>
        </w:rPr>
        <w:t>和参数</w:t>
      </w:r>
      <w:r w:rsidRPr="00462E06">
        <w:rPr>
          <w:rFonts w:cs="Times New Roman"/>
        </w:rPr>
        <w:t>g</w:t>
      </w:r>
      <w:r w:rsidRPr="00462E06">
        <w:rPr>
          <w:rFonts w:cs="Times New Roman"/>
        </w:rPr>
        <w:t>较低时，新方法对准确率的提升最为明显，比传统方法的准确率最多高出</w:t>
      </w:r>
      <w:r w:rsidRPr="00462E06">
        <w:rPr>
          <w:rFonts w:cs="Times New Roman"/>
        </w:rPr>
        <w:t>6.3%</w:t>
      </w:r>
      <w:r w:rsidRPr="00462E06">
        <w:rPr>
          <w:rFonts w:cs="Times New Roman"/>
        </w:rPr>
        <w:t>，但随着</w:t>
      </w:r>
      <w:r w:rsidRPr="00462E06">
        <w:rPr>
          <w:rFonts w:cs="Times New Roman"/>
        </w:rPr>
        <w:t>c</w:t>
      </w:r>
      <w:r w:rsidRPr="00462E06">
        <w:rPr>
          <w:rFonts w:cs="Times New Roman"/>
        </w:rPr>
        <w:t>和</w:t>
      </w:r>
      <w:r w:rsidRPr="00462E06">
        <w:rPr>
          <w:rFonts w:cs="Times New Roman"/>
        </w:rPr>
        <w:t>g</w:t>
      </w:r>
      <w:r w:rsidRPr="00462E06">
        <w:rPr>
          <w:rFonts w:cs="Times New Roman"/>
        </w:rPr>
        <w:t>的增加，这种优势在逐渐减少。图（</w:t>
      </w:r>
      <w:r w:rsidRPr="00462E06">
        <w:rPr>
          <w:rFonts w:cs="Times New Roman"/>
        </w:rPr>
        <w:t>b</w:t>
      </w:r>
      <w:r w:rsidRPr="00462E06">
        <w:rPr>
          <w:rFonts w:cs="Times New Roman"/>
        </w:rPr>
        <w:t>）为五折交叉验证时的结果，表现出的规律与十折交叉验证情况时类似，其中新方法准确率最多高出</w:t>
      </w:r>
      <w:r w:rsidRPr="00462E06">
        <w:rPr>
          <w:rFonts w:cs="Times New Roman"/>
        </w:rPr>
        <w:t>5.2%</w:t>
      </w:r>
      <w:r w:rsidRPr="00462E06">
        <w:rPr>
          <w:rFonts w:cs="Times New Roman"/>
        </w:rPr>
        <w:t>。</w:t>
      </w:r>
    </w:p>
    <w:p w14:paraId="13514285" w14:textId="67E03688" w:rsidR="00A874B9" w:rsidRPr="00462E06" w:rsidRDefault="00E7087E" w:rsidP="00A874B9">
      <w:pPr>
        <w:ind w:firstLine="480"/>
        <w:rPr>
          <w:rFonts w:cs="Times New Roman"/>
        </w:rPr>
      </w:pPr>
      <w:r w:rsidRPr="00462E06">
        <w:rPr>
          <w:rFonts w:cs="Times New Roman"/>
          <w:noProof/>
        </w:rPr>
        <mc:AlternateContent>
          <mc:Choice Requires="wpg">
            <w:drawing>
              <wp:anchor distT="0" distB="0" distL="114300" distR="114300" simplePos="0" relativeHeight="251498496" behindDoc="0" locked="0" layoutInCell="1" allowOverlap="1" wp14:anchorId="72463724" wp14:editId="1A8E13EF">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A017FC5" id="组合 154" o:spid="_x0000_s1026" style="position:absolute;left:0;text-align:left;margin-left:-.25pt;margin-top:94.6pt;width:454pt;height:169.75pt;z-index:25149849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62E06">
        <w:rPr>
          <w:rFonts w:cs="Times New Roman"/>
        </w:rPr>
        <w:t>红灯情况下</w:t>
      </w:r>
      <w:r w:rsidR="00B514AF" w:rsidRPr="00462E06">
        <w:rPr>
          <w:rFonts w:cs="Times New Roman"/>
        </w:rPr>
        <w:t>如</w:t>
      </w:r>
      <w:r w:rsidR="00B514AF" w:rsidRPr="00462E06">
        <w:rPr>
          <w:rFonts w:cs="Times New Roman"/>
        </w:rPr>
        <w:fldChar w:fldCharType="begin"/>
      </w:r>
      <w:r w:rsidR="00B514AF" w:rsidRPr="00462E06">
        <w:rPr>
          <w:rFonts w:cs="Times New Roman"/>
        </w:rPr>
        <w:instrText xml:space="preserve"> REF _Ref512100160 \r \h </w:instrText>
      </w:r>
      <w:r w:rsidR="00B514AF" w:rsidRPr="00462E06">
        <w:rPr>
          <w:rFonts w:cs="Times New Roman"/>
        </w:rPr>
      </w:r>
      <w:r w:rsidR="00462E06">
        <w:rPr>
          <w:rFonts w:cs="Times New Roman"/>
        </w:rPr>
        <w:instrText xml:space="preserve"> \* MERGEFORMAT </w:instrText>
      </w:r>
      <w:r w:rsidR="00B514AF" w:rsidRPr="00462E06">
        <w:rPr>
          <w:rFonts w:cs="Times New Roman"/>
        </w:rPr>
        <w:fldChar w:fldCharType="separate"/>
      </w:r>
      <w:r w:rsidR="00B514AF" w:rsidRPr="00462E06">
        <w:rPr>
          <w:rFonts w:cs="Times New Roman"/>
        </w:rPr>
        <w:t>图</w:t>
      </w:r>
      <w:r w:rsidR="00B514AF" w:rsidRPr="00462E06">
        <w:rPr>
          <w:rFonts w:cs="Times New Roman"/>
        </w:rPr>
        <w:t>5-13</w:t>
      </w:r>
      <w:r w:rsidR="00B514AF" w:rsidRPr="00462E06">
        <w:rPr>
          <w:rFonts w:cs="Times New Roman"/>
        </w:rPr>
        <w:fldChar w:fldCharType="end"/>
      </w:r>
      <w:r w:rsidR="00B514AF" w:rsidRPr="00462E06">
        <w:rPr>
          <w:rFonts w:cs="Times New Roman"/>
        </w:rPr>
        <w:t>所示</w:t>
      </w:r>
      <w:r w:rsidR="00AA2E69" w:rsidRPr="00462E06">
        <w:rPr>
          <w:rFonts w:cs="Times New Roman"/>
        </w:rPr>
        <w:t>，新方法与传统方法的准确率差值</w:t>
      </w:r>
      <w:r w:rsidR="00A874B9" w:rsidRPr="00462E06">
        <w:rPr>
          <w:rFonts w:cs="Times New Roman"/>
        </w:rPr>
        <w:t>。</w:t>
      </w:r>
      <w:r w:rsidR="002E40A9" w:rsidRPr="00462E06">
        <w:rPr>
          <w:rFonts w:cs="Times New Roman"/>
        </w:rPr>
        <w:t>红灯呈现出与绿灯类似的规律，随着参数的增大，新方法的优势逐渐减少。但是与绿灯不同的是</w:t>
      </w:r>
      <w:r w:rsidR="00066E24" w:rsidRPr="00462E06">
        <w:rPr>
          <w:rFonts w:cs="Times New Roman"/>
        </w:rPr>
        <w:t>，</w:t>
      </w:r>
      <w:r w:rsidR="00C23FB0" w:rsidRPr="00462E06">
        <w:rPr>
          <w:rFonts w:cs="Times New Roman"/>
        </w:rPr>
        <w:t>红灯下新方法对准确率的提升更为明显，十折交叉验证时最多可提高</w:t>
      </w:r>
      <w:r w:rsidR="00C23FB0" w:rsidRPr="00462E06">
        <w:rPr>
          <w:rFonts w:cs="Times New Roman"/>
        </w:rPr>
        <w:t>9%</w:t>
      </w:r>
      <w:r w:rsidR="00C23FB0" w:rsidRPr="00462E06">
        <w:rPr>
          <w:rFonts w:cs="Times New Roman"/>
        </w:rPr>
        <w:t>，五折交叉验证时，最多可提高</w:t>
      </w:r>
      <w:r w:rsidR="00C23FB0" w:rsidRPr="00462E06">
        <w:rPr>
          <w:rFonts w:cs="Times New Roman"/>
        </w:rPr>
        <w:t>7</w:t>
      </w:r>
      <w:r w:rsidR="009E103C" w:rsidRPr="00462E06">
        <w:rPr>
          <w:rFonts w:cs="Times New Roman"/>
        </w:rPr>
        <w:t>.8</w:t>
      </w:r>
      <w:r w:rsidR="00C23FB0" w:rsidRPr="00462E06">
        <w:rPr>
          <w:rFonts w:cs="Times New Roman"/>
        </w:rPr>
        <w:t>%</w:t>
      </w:r>
      <w:r w:rsidR="00C23FB0" w:rsidRPr="00462E06">
        <w:rPr>
          <w:rFonts w:cs="Times New Roman"/>
        </w:rPr>
        <w:t>。</w:t>
      </w:r>
    </w:p>
    <w:p w14:paraId="2F71AAA1" w14:textId="77777777" w:rsidR="005F3169" w:rsidRPr="00462E06" w:rsidRDefault="005F3169" w:rsidP="00463AF9">
      <w:pPr>
        <w:pStyle w:val="afd"/>
        <w:rPr>
          <w:rFonts w:cs="Times New Roman"/>
        </w:rPr>
      </w:pPr>
      <w:r w:rsidRPr="00462E06">
        <w:rPr>
          <w:rFonts w:cs="Times New Roman"/>
        </w:rPr>
        <w:lastRenderedPageBreak/>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6ABB2D0" w14:textId="77777777" w:rsidR="00680D5A" w:rsidRPr="00462E06" w:rsidRDefault="00680D5A" w:rsidP="00F42F1B">
      <w:pPr>
        <w:pStyle w:val="af1"/>
        <w:numPr>
          <w:ilvl w:val="0"/>
          <w:numId w:val="13"/>
        </w:numPr>
        <w:spacing w:before="0" w:after="326"/>
        <w:rPr>
          <w:rFonts w:cs="Times New Roman"/>
        </w:rPr>
      </w:pPr>
      <w:bookmarkStart w:id="114" w:name="_Ref512100160"/>
      <w:r w:rsidRPr="00462E06">
        <w:rPr>
          <w:rFonts w:cs="Times New Roman"/>
        </w:rPr>
        <w:t>红灯时新方法与传统方法的准确率差值</w:t>
      </w:r>
      <w:bookmarkEnd w:id="114"/>
    </w:p>
    <w:p w14:paraId="73F7A49C" w14:textId="77777777" w:rsidR="0030490F" w:rsidRPr="00462E06" w:rsidRDefault="0030490F" w:rsidP="0030490F">
      <w:pPr>
        <w:ind w:firstLine="480"/>
        <w:rPr>
          <w:rFonts w:cs="Times New Roman"/>
        </w:rPr>
      </w:pPr>
    </w:p>
    <w:p w14:paraId="7E72E6B6" w14:textId="77777777" w:rsidR="000B76C3" w:rsidRPr="00462E06" w:rsidRDefault="0030490F" w:rsidP="004D03C8">
      <w:pPr>
        <w:pStyle w:val="1"/>
        <w:spacing w:before="163"/>
        <w:rPr>
          <w:rFonts w:cs="Times New Roman"/>
        </w:rPr>
      </w:pPr>
      <w:bookmarkStart w:id="115" w:name="_Toc512758365"/>
      <w:r w:rsidRPr="00462E06">
        <w:rPr>
          <w:rFonts w:cs="Times New Roman"/>
        </w:rPr>
        <w:t>随机森林预测</w:t>
      </w:r>
      <w:bookmarkEnd w:id="115"/>
    </w:p>
    <w:p w14:paraId="1909BFA4" w14:textId="77777777" w:rsidR="007D185B" w:rsidRPr="00462E06" w:rsidRDefault="00EA6534" w:rsidP="007D185B">
      <w:pPr>
        <w:ind w:firstLine="480"/>
        <w:rPr>
          <w:rFonts w:cs="Times New Roman"/>
        </w:rPr>
      </w:pPr>
      <w:r w:rsidRPr="00462E06">
        <w:rPr>
          <w:rFonts w:cs="Times New Roman"/>
        </w:rPr>
        <w:t>基于随机森林算法建模需要的基本参数有两个，一为训练集，二为决策树数量。训练集即为第三章中预处理后得到的数据。</w:t>
      </w:r>
      <w:r w:rsidR="007D185B" w:rsidRPr="00462E06">
        <w:rPr>
          <w:rFonts w:cs="Times New Roman"/>
        </w:rPr>
        <w:t>随机森林</w:t>
      </w:r>
      <w:r w:rsidR="00D92CC6" w:rsidRPr="00462E06">
        <w:rPr>
          <w:rFonts w:cs="Times New Roman"/>
        </w:rPr>
        <w:t>的</w:t>
      </w:r>
      <w:r w:rsidR="007D185B" w:rsidRPr="00462E06">
        <w:rPr>
          <w:rFonts w:cs="Times New Roman"/>
        </w:rPr>
        <w:t>参数</w:t>
      </w:r>
      <w:r w:rsidR="00D92CC6" w:rsidRPr="00462E06">
        <w:rPr>
          <w:rFonts w:cs="Times New Roman"/>
        </w:rPr>
        <w:t>为</w:t>
      </w:r>
      <w:r w:rsidR="007141D3" w:rsidRPr="00462E06">
        <w:rPr>
          <w:rFonts w:cs="Times New Roman"/>
        </w:rPr>
        <w:t>决策树数量</w:t>
      </w:r>
      <w:r w:rsidR="007D185B" w:rsidRPr="00462E06">
        <w:rPr>
          <w:rFonts w:cs="Times New Roman"/>
        </w:rPr>
        <w:t>，</w:t>
      </w:r>
      <w:r w:rsidR="001A242A" w:rsidRPr="00462E06">
        <w:rPr>
          <w:rFonts w:cs="Times New Roman"/>
        </w:rPr>
        <w:t>若决策树数量过小，则准确率不高。随着决策树数量的增加，准确率的增长率呈现先增大后减少的趋势，决策树数量过多不仅</w:t>
      </w:r>
      <w:r w:rsidR="000E47FA" w:rsidRPr="00462E06">
        <w:rPr>
          <w:rFonts w:cs="Times New Roman"/>
        </w:rPr>
        <w:t>而且模型训练速度会变慢</w:t>
      </w:r>
      <w:r w:rsidR="00572FFF" w:rsidRPr="00462E06">
        <w:rPr>
          <w:rFonts w:cs="Times New Roman"/>
        </w:rPr>
        <w:t>，效益变低</w:t>
      </w:r>
      <w:r w:rsidR="001A242A" w:rsidRPr="00462E06">
        <w:rPr>
          <w:rFonts w:cs="Times New Roman"/>
        </w:rPr>
        <w:t>，</w:t>
      </w:r>
      <w:r w:rsidR="00491EE4" w:rsidRPr="00462E06">
        <w:rPr>
          <w:rFonts w:cs="Times New Roman"/>
        </w:rPr>
        <w:t>为了确定所采用的的随机森林分类器中决策树的数量，本研究</w:t>
      </w:r>
      <w:r w:rsidR="00E64F40" w:rsidRPr="00462E06">
        <w:rPr>
          <w:rFonts w:cs="Times New Roman"/>
        </w:rPr>
        <w:t>绘制</w:t>
      </w:r>
      <w:r w:rsidR="001B0B01" w:rsidRPr="00462E06">
        <w:rPr>
          <w:rFonts w:cs="Times New Roman"/>
        </w:rPr>
        <w:t>了</w:t>
      </w:r>
      <w:r w:rsidR="00861DC4" w:rsidRPr="00462E06">
        <w:rPr>
          <w:rFonts w:cs="Times New Roman"/>
        </w:rPr>
        <w:t>关于</w:t>
      </w:r>
      <w:r w:rsidR="00491EE4" w:rsidRPr="00462E06">
        <w:rPr>
          <w:rFonts w:cs="Times New Roman"/>
        </w:rPr>
        <w:t>决策树数量对驾驶意图预测的准确率</w:t>
      </w:r>
      <w:r w:rsidR="00861DC4" w:rsidRPr="00462E06">
        <w:rPr>
          <w:rFonts w:cs="Times New Roman"/>
        </w:rPr>
        <w:t>影响的折线图。</w:t>
      </w:r>
      <w:r w:rsidR="0048055E" w:rsidRPr="00462E06">
        <w:rPr>
          <w:rFonts w:cs="Times New Roman"/>
        </w:rPr>
        <w:t>由折线图观察准确率的变化趋势，</w:t>
      </w:r>
      <w:r w:rsidR="001C6E27" w:rsidRPr="00462E06">
        <w:rPr>
          <w:rFonts w:cs="Times New Roman"/>
        </w:rPr>
        <w:t>选取准确率较高且决策树数量较少</w:t>
      </w:r>
      <w:r w:rsidR="00F507A8" w:rsidRPr="00462E06">
        <w:rPr>
          <w:rFonts w:cs="Times New Roman"/>
        </w:rPr>
        <w:t>的点作为最佳</w:t>
      </w:r>
      <w:r w:rsidR="00E503DC" w:rsidRPr="00462E06">
        <w:rPr>
          <w:rFonts w:cs="Times New Roman"/>
        </w:rPr>
        <w:t>参数</w:t>
      </w:r>
      <w:r w:rsidR="001C6E27" w:rsidRPr="00462E06">
        <w:rPr>
          <w:rFonts w:cs="Times New Roman"/>
        </w:rPr>
        <w:t>。</w:t>
      </w:r>
    </w:p>
    <w:p w14:paraId="2609C33B" w14:textId="77777777" w:rsidR="007D185B" w:rsidRPr="00462E06" w:rsidRDefault="00E730E9" w:rsidP="00D16AA4">
      <w:pPr>
        <w:ind w:firstLine="480"/>
        <w:rPr>
          <w:rFonts w:cs="Times New Roman"/>
        </w:rPr>
      </w:pPr>
      <w:r w:rsidRPr="00462E06">
        <w:rPr>
          <w:rFonts w:cs="Times New Roman"/>
        </w:rPr>
        <w:t>本研究中，决策树数量变化</w:t>
      </w:r>
      <w:r w:rsidR="007D579C" w:rsidRPr="00462E06">
        <w:rPr>
          <w:rFonts w:cs="Times New Roman"/>
        </w:rPr>
        <w:t>范围为</w:t>
      </w:r>
      <w:r w:rsidR="007D579C" w:rsidRPr="00462E06">
        <w:rPr>
          <w:rFonts w:cs="Times New Roman"/>
        </w:rPr>
        <w:t>5</w:t>
      </w:r>
      <w:r w:rsidR="007D579C" w:rsidRPr="00462E06">
        <w:rPr>
          <w:rFonts w:cs="Times New Roman"/>
        </w:rPr>
        <w:t>至</w:t>
      </w:r>
      <w:r w:rsidR="007D579C" w:rsidRPr="00462E06">
        <w:rPr>
          <w:rFonts w:cs="Times New Roman"/>
        </w:rPr>
        <w:t>200</w:t>
      </w:r>
      <w:r w:rsidR="007D579C" w:rsidRPr="00462E06">
        <w:rPr>
          <w:rFonts w:cs="Times New Roman"/>
        </w:rPr>
        <w:t>，</w:t>
      </w:r>
      <w:r w:rsidR="00482F09" w:rsidRPr="00462E06">
        <w:rPr>
          <w:rFonts w:cs="Times New Roman"/>
        </w:rPr>
        <w:t>每次</w:t>
      </w:r>
      <w:r w:rsidRPr="00462E06">
        <w:rPr>
          <w:rFonts w:cs="Times New Roman"/>
        </w:rPr>
        <w:t>步长为</w:t>
      </w:r>
      <w:r w:rsidRPr="00462E06">
        <w:rPr>
          <w:rFonts w:cs="Times New Roman"/>
        </w:rPr>
        <w:t>5</w:t>
      </w:r>
      <w:r w:rsidR="0048055E" w:rsidRPr="00462E06">
        <w:rPr>
          <w:rFonts w:cs="Times New Roman"/>
        </w:rPr>
        <w:t>。</w:t>
      </w:r>
      <w:r w:rsidR="00245868" w:rsidRPr="00462E06">
        <w:rPr>
          <w:rFonts w:cs="Times New Roman"/>
        </w:rPr>
        <w:t>为了防止过拟合，同样采用十折交叉验证和五折交叉验证的方法。</w:t>
      </w:r>
    </w:p>
    <w:p w14:paraId="5F93814D" w14:textId="77777777" w:rsidR="00323BB4" w:rsidRPr="00462E06" w:rsidRDefault="00815A3D" w:rsidP="00323BB4">
      <w:pPr>
        <w:pStyle w:val="2"/>
        <w:spacing w:before="163"/>
        <w:rPr>
          <w:noProof/>
        </w:rPr>
      </w:pPr>
      <w:bookmarkStart w:id="116" w:name="_Toc512758366"/>
      <w:r w:rsidRPr="00462E06">
        <w:rPr>
          <w:noProof/>
        </w:rPr>
        <w:t>绿灯</w:t>
      </w:r>
      <w:bookmarkEnd w:id="116"/>
    </w:p>
    <w:p w14:paraId="38D46321" w14:textId="1F98F891" w:rsidR="00C50532" w:rsidRPr="00462E06" w:rsidRDefault="000A11B0" w:rsidP="00C50532">
      <w:pPr>
        <w:ind w:firstLine="480"/>
        <w:rPr>
          <w:rFonts w:cs="Times New Roman"/>
        </w:rPr>
      </w:pPr>
      <w:r w:rsidRPr="00462E06">
        <w:rPr>
          <w:rFonts w:cs="Times New Roman"/>
        </w:rPr>
        <w:fldChar w:fldCharType="begin"/>
      </w:r>
      <w:r w:rsidRPr="00462E06">
        <w:rPr>
          <w:rFonts w:cs="Times New Roman"/>
        </w:rPr>
        <w:instrText xml:space="preserve"> REF _Ref512496948 \r \h </w:instrText>
      </w:r>
      <w:r w:rsidRPr="00462E06">
        <w:rPr>
          <w:rFonts w:cs="Times New Roman"/>
        </w:rPr>
      </w:r>
      <w:r w:rsidR="00462E06">
        <w:rPr>
          <w:rFonts w:cs="Times New Roman"/>
        </w:rPr>
        <w:instrText xml:space="preserve"> \* MERGEFORMAT </w:instrText>
      </w:r>
      <w:r w:rsidRPr="00462E06">
        <w:rPr>
          <w:rFonts w:cs="Times New Roman"/>
        </w:rPr>
        <w:fldChar w:fldCharType="separate"/>
      </w:r>
      <w:r w:rsidRPr="00462E06">
        <w:rPr>
          <w:rFonts w:cs="Times New Roman"/>
        </w:rPr>
        <w:t>图</w:t>
      </w:r>
      <w:r w:rsidRPr="00462E06">
        <w:rPr>
          <w:rFonts w:cs="Times New Roman"/>
        </w:rPr>
        <w:t>5-14</w:t>
      </w:r>
      <w:r w:rsidRPr="00462E06">
        <w:rPr>
          <w:rFonts w:cs="Times New Roman"/>
        </w:rPr>
        <w:fldChar w:fldCharType="end"/>
      </w:r>
      <w:r w:rsidR="00E705E0" w:rsidRPr="00462E06">
        <w:rPr>
          <w:rFonts w:cs="Times New Roman"/>
        </w:rPr>
        <w:t>表示</w:t>
      </w:r>
      <w:r w:rsidR="00815A3D" w:rsidRPr="00462E06">
        <w:rPr>
          <w:rFonts w:cs="Times New Roman"/>
        </w:rPr>
        <w:t>绿灯情况下，</w:t>
      </w:r>
      <w:r w:rsidR="00E705E0" w:rsidRPr="00462E06">
        <w:rPr>
          <w:rFonts w:cs="Times New Roman"/>
        </w:rPr>
        <w:t>新方法与传统方法</w:t>
      </w:r>
      <w:r w:rsidR="00815A3D" w:rsidRPr="00462E06">
        <w:rPr>
          <w:rFonts w:cs="Times New Roman"/>
        </w:rPr>
        <w:t>在使用随机森林时，准确率随着树数量发生的变化</w:t>
      </w:r>
      <w:r w:rsidR="00D64890" w:rsidRPr="00462E06">
        <w:rPr>
          <w:rFonts w:cs="Times New Roman"/>
        </w:rPr>
        <w:t>，无论哪种方法，曲折到后面趋于平稳，选择</w:t>
      </w:r>
      <w:r w:rsidR="00B52085" w:rsidRPr="00462E06">
        <w:rPr>
          <w:rFonts w:cs="Times New Roman"/>
        </w:rPr>
        <w:t>趋于平稳时的临界点作为最佳参数</w:t>
      </w:r>
      <w:r w:rsidR="00815A3D" w:rsidRPr="00462E06">
        <w:rPr>
          <w:rFonts w:cs="Times New Roman"/>
        </w:rPr>
        <w:t>。</w:t>
      </w:r>
    </w:p>
    <w:p w14:paraId="46EBC201" w14:textId="77777777" w:rsidR="00D64890" w:rsidRPr="00462E06" w:rsidRDefault="00D64890" w:rsidP="00C50532">
      <w:pPr>
        <w:ind w:firstLine="480"/>
        <w:rPr>
          <w:rFonts w:cs="Times New Roman"/>
        </w:rPr>
      </w:pPr>
      <w:r w:rsidRPr="00462E06">
        <w:rPr>
          <w:rFonts w:cs="Times New Roman"/>
        </w:rPr>
        <w:t>十折交叉验证时，</w:t>
      </w:r>
      <w:r w:rsidR="00B52085" w:rsidRPr="00462E06">
        <w:rPr>
          <w:rFonts w:cs="Times New Roman"/>
        </w:rPr>
        <w:t>新方法的最佳决策树数量为</w:t>
      </w:r>
      <w:r w:rsidR="009322A9" w:rsidRPr="00462E06">
        <w:rPr>
          <w:rFonts w:cs="Times New Roman"/>
        </w:rPr>
        <w:t>11</w:t>
      </w:r>
      <w:r w:rsidR="00DD765A" w:rsidRPr="00462E06">
        <w:rPr>
          <w:rFonts w:cs="Times New Roman"/>
        </w:rPr>
        <w:t>5</w:t>
      </w:r>
      <w:r w:rsidR="00B52085" w:rsidRPr="00462E06">
        <w:rPr>
          <w:rFonts w:cs="Times New Roman"/>
        </w:rPr>
        <w:t>棵，此时准确率为</w:t>
      </w:r>
      <w:r w:rsidR="00B52085" w:rsidRPr="00462E06">
        <w:rPr>
          <w:rFonts w:cs="Times New Roman"/>
        </w:rPr>
        <w:t>70.</w:t>
      </w:r>
      <w:r w:rsidR="00DD765A" w:rsidRPr="00462E06">
        <w:rPr>
          <w:rFonts w:cs="Times New Roman"/>
        </w:rPr>
        <w:t>6</w:t>
      </w:r>
      <w:r w:rsidR="00B52085" w:rsidRPr="00462E06">
        <w:rPr>
          <w:rFonts w:cs="Times New Roman"/>
        </w:rPr>
        <w:t>%</w:t>
      </w:r>
      <w:r w:rsidR="00B52085" w:rsidRPr="00462E06">
        <w:rPr>
          <w:rFonts w:cs="Times New Roman"/>
        </w:rPr>
        <w:t>，传统方法的最佳决策树</w:t>
      </w:r>
      <w:r w:rsidR="00E348DD" w:rsidRPr="00462E06">
        <w:rPr>
          <w:rFonts w:cs="Times New Roman"/>
        </w:rPr>
        <w:t>数量</w:t>
      </w:r>
      <w:r w:rsidR="00B52085" w:rsidRPr="00462E06">
        <w:rPr>
          <w:rFonts w:cs="Times New Roman"/>
        </w:rPr>
        <w:t>为</w:t>
      </w:r>
      <w:r w:rsidR="00C97AAD" w:rsidRPr="00462E06">
        <w:rPr>
          <w:rFonts w:cs="Times New Roman"/>
        </w:rPr>
        <w:t>10</w:t>
      </w:r>
      <w:r w:rsidR="00E66FB9" w:rsidRPr="00462E06">
        <w:rPr>
          <w:rFonts w:cs="Times New Roman"/>
        </w:rPr>
        <w:t>5</w:t>
      </w:r>
      <w:r w:rsidR="00B52085" w:rsidRPr="00462E06">
        <w:rPr>
          <w:rFonts w:cs="Times New Roman"/>
        </w:rPr>
        <w:t>棵，此时准确率为</w:t>
      </w:r>
      <w:r w:rsidR="00E66FB9" w:rsidRPr="00462E06">
        <w:rPr>
          <w:rFonts w:cs="Times New Roman"/>
        </w:rPr>
        <w:t>68.</w:t>
      </w:r>
      <w:r w:rsidR="00C97AAD" w:rsidRPr="00462E06">
        <w:rPr>
          <w:rFonts w:cs="Times New Roman"/>
        </w:rPr>
        <w:t>8</w:t>
      </w:r>
      <w:r w:rsidR="00E66FB9" w:rsidRPr="00462E06">
        <w:rPr>
          <w:rFonts w:cs="Times New Roman"/>
        </w:rPr>
        <w:t>%</w:t>
      </w:r>
      <w:r w:rsidR="00F749CC" w:rsidRPr="00462E06">
        <w:rPr>
          <w:rFonts w:cs="Times New Roman"/>
        </w:rPr>
        <w:t>。五折交叉验证时，新方法最佳决策树数量为</w:t>
      </w:r>
      <w:r w:rsidR="00F749CC" w:rsidRPr="00462E06">
        <w:rPr>
          <w:rFonts w:cs="Times New Roman"/>
        </w:rPr>
        <w:t>65</w:t>
      </w:r>
      <w:r w:rsidR="00F749CC" w:rsidRPr="00462E06">
        <w:rPr>
          <w:rFonts w:cs="Times New Roman"/>
        </w:rPr>
        <w:t>棵，此时准确率为</w:t>
      </w:r>
      <w:r w:rsidR="00F749CC" w:rsidRPr="00462E06">
        <w:rPr>
          <w:rFonts w:cs="Times New Roman"/>
        </w:rPr>
        <w:t>6</w:t>
      </w:r>
      <w:r w:rsidR="00305040" w:rsidRPr="00462E06">
        <w:rPr>
          <w:rFonts w:cs="Times New Roman"/>
        </w:rPr>
        <w:t>9</w:t>
      </w:r>
      <w:r w:rsidR="00F749CC" w:rsidRPr="00462E06">
        <w:rPr>
          <w:rFonts w:cs="Times New Roman"/>
        </w:rPr>
        <w:t>.5%</w:t>
      </w:r>
      <w:r w:rsidR="00F749CC" w:rsidRPr="00462E06">
        <w:rPr>
          <w:rFonts w:cs="Times New Roman"/>
        </w:rPr>
        <w:t>，传统方法的最佳决策树</w:t>
      </w:r>
      <w:r w:rsidR="00E348DD" w:rsidRPr="00462E06">
        <w:rPr>
          <w:rFonts w:cs="Times New Roman"/>
        </w:rPr>
        <w:t>数量</w:t>
      </w:r>
      <w:r w:rsidR="00F749CC" w:rsidRPr="00462E06">
        <w:rPr>
          <w:rFonts w:cs="Times New Roman"/>
        </w:rPr>
        <w:t>为</w:t>
      </w:r>
      <w:r w:rsidR="00C53FAD" w:rsidRPr="00462E06">
        <w:rPr>
          <w:rFonts w:cs="Times New Roman"/>
        </w:rPr>
        <w:t>55</w:t>
      </w:r>
      <w:r w:rsidR="00C53FAD" w:rsidRPr="00462E06">
        <w:rPr>
          <w:rFonts w:cs="Times New Roman"/>
        </w:rPr>
        <w:t>棵，此时最佳准确率为</w:t>
      </w:r>
      <w:r w:rsidR="00C53FAD" w:rsidRPr="00462E06">
        <w:rPr>
          <w:rFonts w:cs="Times New Roman"/>
        </w:rPr>
        <w:t>67.4%</w:t>
      </w:r>
    </w:p>
    <w:p w14:paraId="5D7E721C" w14:textId="77777777" w:rsidR="00C50532" w:rsidRPr="00462E06" w:rsidRDefault="00C50532" w:rsidP="00C50532">
      <w:pPr>
        <w:ind w:firstLine="480"/>
        <w:rPr>
          <w:rFonts w:cs="Times New Roman"/>
        </w:rPr>
      </w:pPr>
      <w:r w:rsidRPr="00462E06">
        <w:rPr>
          <w:rFonts w:cs="Times New Roman"/>
        </w:rPr>
        <w:t>对比新旧方法，</w:t>
      </w:r>
      <w:r w:rsidR="000A520B" w:rsidRPr="00462E06">
        <w:rPr>
          <w:rFonts w:cs="Times New Roman"/>
        </w:rPr>
        <w:t>十折交叉验证时，</w:t>
      </w:r>
      <w:r w:rsidR="006C64A2" w:rsidRPr="00462E06">
        <w:rPr>
          <w:rFonts w:cs="Times New Roman"/>
        </w:rPr>
        <w:t>当决策树数量小于</w:t>
      </w:r>
      <w:r w:rsidR="006C64A2" w:rsidRPr="00462E06">
        <w:rPr>
          <w:rFonts w:cs="Times New Roman"/>
        </w:rPr>
        <w:t>25</w:t>
      </w:r>
      <w:r w:rsidR="006C64A2" w:rsidRPr="00462E06">
        <w:rPr>
          <w:rFonts w:cs="Times New Roman"/>
        </w:rPr>
        <w:t>时，</w:t>
      </w:r>
      <w:r w:rsidR="000A520B" w:rsidRPr="00462E06">
        <w:rPr>
          <w:rFonts w:cs="Times New Roman"/>
        </w:rPr>
        <w:t>新方法</w:t>
      </w:r>
      <w:r w:rsidR="006C64A2" w:rsidRPr="00462E06">
        <w:rPr>
          <w:rFonts w:cs="Times New Roman"/>
        </w:rPr>
        <w:t>与</w:t>
      </w:r>
      <w:r w:rsidR="000A520B" w:rsidRPr="00462E06">
        <w:rPr>
          <w:rFonts w:cs="Times New Roman"/>
        </w:rPr>
        <w:t>传统方法准确率</w:t>
      </w:r>
      <w:r w:rsidR="006C64A2" w:rsidRPr="00462E06">
        <w:rPr>
          <w:rFonts w:cs="Times New Roman"/>
        </w:rPr>
        <w:t>相近</w:t>
      </w:r>
      <w:r w:rsidR="000A520B" w:rsidRPr="00462E06">
        <w:rPr>
          <w:rFonts w:cs="Times New Roman"/>
        </w:rPr>
        <w:t>，</w:t>
      </w:r>
      <w:r w:rsidR="006C64A2" w:rsidRPr="00462E06">
        <w:rPr>
          <w:rFonts w:cs="Times New Roman"/>
        </w:rPr>
        <w:t>当决策树数量超过</w:t>
      </w:r>
      <w:r w:rsidR="006C64A2" w:rsidRPr="00462E06">
        <w:rPr>
          <w:rFonts w:cs="Times New Roman"/>
        </w:rPr>
        <w:t>25</w:t>
      </w:r>
      <w:r w:rsidR="0010686D" w:rsidRPr="00462E06">
        <w:rPr>
          <w:rFonts w:cs="Times New Roman"/>
        </w:rPr>
        <w:t>后</w:t>
      </w:r>
      <w:r w:rsidR="006C64A2" w:rsidRPr="00462E06">
        <w:rPr>
          <w:rFonts w:cs="Times New Roman"/>
        </w:rPr>
        <w:t>，新方法</w:t>
      </w:r>
      <w:r w:rsidR="005616C6" w:rsidRPr="00462E06">
        <w:rPr>
          <w:rFonts w:cs="Times New Roman"/>
        </w:rPr>
        <w:t>的优势较明显，准确率</w:t>
      </w:r>
      <w:r w:rsidR="006C64A2" w:rsidRPr="00462E06">
        <w:rPr>
          <w:rFonts w:cs="Times New Roman"/>
        </w:rPr>
        <w:t>比传统方法高。</w:t>
      </w:r>
      <w:r w:rsidR="000A520B" w:rsidRPr="00462E06">
        <w:rPr>
          <w:rFonts w:cs="Times New Roman"/>
        </w:rPr>
        <w:t>五折交叉验证时，</w:t>
      </w:r>
      <w:r w:rsidR="003D2EF7" w:rsidRPr="00462E06">
        <w:rPr>
          <w:rFonts w:cs="Times New Roman"/>
        </w:rPr>
        <w:t>绝大部分情况下，</w:t>
      </w:r>
      <w:r w:rsidR="006C64A2" w:rsidRPr="00462E06">
        <w:rPr>
          <w:rFonts w:cs="Times New Roman"/>
        </w:rPr>
        <w:t>新方法</w:t>
      </w:r>
      <w:r w:rsidR="006011B1" w:rsidRPr="00462E06">
        <w:rPr>
          <w:rFonts w:cs="Times New Roman"/>
        </w:rPr>
        <w:t>准确率比</w:t>
      </w:r>
      <w:r w:rsidR="006C64A2" w:rsidRPr="00462E06">
        <w:rPr>
          <w:rFonts w:cs="Times New Roman"/>
        </w:rPr>
        <w:t>传统方法</w:t>
      </w:r>
      <w:r w:rsidR="00A86422" w:rsidRPr="00462E06">
        <w:rPr>
          <w:rFonts w:cs="Times New Roman"/>
        </w:rPr>
        <w:t>高</w:t>
      </w:r>
      <w:r w:rsidR="00F115CA" w:rsidRPr="00462E06">
        <w:rPr>
          <w:rFonts w:cs="Times New Roman"/>
        </w:rPr>
        <w:t>。上述情况</w:t>
      </w:r>
      <w:r w:rsidR="00752148" w:rsidRPr="00462E06">
        <w:rPr>
          <w:rFonts w:cs="Times New Roman"/>
        </w:rPr>
        <w:t>说明</w:t>
      </w:r>
      <w:r w:rsidR="00A456BA" w:rsidRPr="00462E06">
        <w:rPr>
          <w:rFonts w:cs="Times New Roman"/>
        </w:rPr>
        <w:t>，</w:t>
      </w:r>
      <w:r w:rsidR="00752148" w:rsidRPr="00462E06">
        <w:rPr>
          <w:rFonts w:cs="Times New Roman"/>
        </w:rPr>
        <w:t>新方法</w:t>
      </w:r>
      <w:r w:rsidR="008E5101" w:rsidRPr="00462E06">
        <w:rPr>
          <w:rFonts w:cs="Times New Roman"/>
        </w:rPr>
        <w:t>能够起到提高一定准确率的作用</w:t>
      </w:r>
      <w:r w:rsidR="000A520B" w:rsidRPr="00462E06">
        <w:rPr>
          <w:rFonts w:cs="Times New Roman"/>
        </w:rPr>
        <w:t>。</w:t>
      </w:r>
    </w:p>
    <w:p w14:paraId="56EC7C87" w14:textId="77777777" w:rsidR="00314D7E" w:rsidRPr="00462E06" w:rsidRDefault="00EF5119" w:rsidP="00C50532">
      <w:pPr>
        <w:ind w:firstLine="480"/>
        <w:rPr>
          <w:rFonts w:cs="Times New Roman"/>
        </w:rPr>
      </w:pPr>
      <w:r w:rsidRPr="00462E06">
        <w:rPr>
          <w:rFonts w:cs="Times New Roman"/>
          <w:noProof/>
        </w:rPr>
        <mc:AlternateContent>
          <mc:Choice Requires="wpg">
            <w:drawing>
              <wp:anchor distT="0" distB="0" distL="114300" distR="114300" simplePos="0" relativeHeight="251521024" behindDoc="0" locked="0" layoutInCell="1" allowOverlap="1" wp14:anchorId="429AB1D6" wp14:editId="579F7ACF">
                <wp:simplePos x="0" y="0"/>
                <wp:positionH relativeFrom="column">
                  <wp:posOffset>-2540</wp:posOffset>
                </wp:positionH>
                <wp:positionV relativeFrom="paragraph">
                  <wp:posOffset>1183640</wp:posOffset>
                </wp:positionV>
                <wp:extent cx="5761728" cy="2155825"/>
                <wp:effectExtent l="0" t="0" r="0" b="0"/>
                <wp:wrapTopAndBottom/>
                <wp:docPr id="60" name="组合 60"/>
                <wp:cNvGraphicFramePr/>
                <a:graphic xmlns:a="http://schemas.openxmlformats.org/drawingml/2006/main">
                  <a:graphicData uri="http://schemas.microsoft.com/office/word/2010/wordprocessingGroup">
                    <wpg:wgp>
                      <wpg:cNvGrpSpPr/>
                      <wpg:grpSpPr>
                        <a:xfrm>
                          <a:off x="0" y="0"/>
                          <a:ext cx="5761728" cy="2155825"/>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anchor>
            </w:drawing>
          </mc:Choice>
          <mc:Fallback>
            <w:pict>
              <v:group w14:anchorId="1150707B" id="组合 60" o:spid="_x0000_s1026" style="position:absolute;left:0;text-align:left;margin-left:-.2pt;margin-top:93.2pt;width:453.7pt;height:169.75pt;z-index:251521024"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topAndBottom"/>
              </v:group>
            </w:pict>
          </mc:Fallback>
        </mc:AlternateContent>
      </w:r>
      <w:r w:rsidR="00314D7E" w:rsidRPr="00462E06">
        <w:rPr>
          <w:rFonts w:cs="Times New Roman"/>
        </w:rPr>
        <w:t>对比不同的交叉验证，</w:t>
      </w:r>
      <w:r w:rsidR="000A520B" w:rsidRPr="00462E06">
        <w:rPr>
          <w:rFonts w:cs="Times New Roman"/>
        </w:rPr>
        <w:t>当采用新方法时，十折交叉验证的准确率比五折交叉验证时</w:t>
      </w:r>
      <w:r w:rsidR="000A520B" w:rsidRPr="00462E06">
        <w:rPr>
          <w:rFonts w:cs="Times New Roman"/>
        </w:rPr>
        <w:lastRenderedPageBreak/>
        <w:t>高，而采用传统方法时，</w:t>
      </w:r>
      <w:r w:rsidR="00B77173" w:rsidRPr="00462E06">
        <w:rPr>
          <w:rFonts w:cs="Times New Roman"/>
        </w:rPr>
        <w:t>依然十折交叉验证的准确率较高</w:t>
      </w:r>
      <w:r w:rsidR="0087631C" w:rsidRPr="00462E06">
        <w:rPr>
          <w:rFonts w:cs="Times New Roman"/>
        </w:rPr>
        <w:t>。因此在</w:t>
      </w:r>
      <w:r w:rsidR="000A520B" w:rsidRPr="00462E06">
        <w:rPr>
          <w:rFonts w:cs="Times New Roman"/>
        </w:rPr>
        <w:t>绿</w:t>
      </w:r>
      <w:r w:rsidR="00314D7E" w:rsidRPr="00462E06">
        <w:rPr>
          <w:rFonts w:cs="Times New Roman"/>
        </w:rPr>
        <w:t>灯情况下，采用新方法和十折交叉验证可获得较好的分类准确率，此时最佳决策树的数量为</w:t>
      </w:r>
      <w:r w:rsidR="00171A92" w:rsidRPr="00462E06">
        <w:rPr>
          <w:rFonts w:cs="Times New Roman"/>
        </w:rPr>
        <w:t>90</w:t>
      </w:r>
      <w:r w:rsidR="00314D7E" w:rsidRPr="00462E06">
        <w:rPr>
          <w:rFonts w:cs="Times New Roman"/>
        </w:rPr>
        <w:t>棵，准确率为</w:t>
      </w:r>
      <w:r w:rsidR="00314D7E" w:rsidRPr="00462E06">
        <w:rPr>
          <w:rFonts w:cs="Times New Roman"/>
        </w:rPr>
        <w:t>7</w:t>
      </w:r>
      <w:r w:rsidR="0087631C" w:rsidRPr="00462E06">
        <w:rPr>
          <w:rFonts w:cs="Times New Roman"/>
        </w:rPr>
        <w:t>1.</w:t>
      </w:r>
      <w:r w:rsidR="001753D3" w:rsidRPr="00462E06">
        <w:rPr>
          <w:rFonts w:cs="Times New Roman"/>
        </w:rPr>
        <w:t>6</w:t>
      </w:r>
      <w:r w:rsidR="00314D7E" w:rsidRPr="00462E06">
        <w:rPr>
          <w:rFonts w:cs="Times New Roman"/>
        </w:rPr>
        <w:t>%</w:t>
      </w:r>
      <w:r w:rsidR="00314D7E" w:rsidRPr="00462E06">
        <w:rPr>
          <w:rFonts w:cs="Times New Roman"/>
        </w:rPr>
        <w:t>。</w:t>
      </w:r>
    </w:p>
    <w:p w14:paraId="49723783" w14:textId="77777777" w:rsidR="00F22CD6" w:rsidRPr="00462E06" w:rsidRDefault="00F22CD6" w:rsidP="00120926">
      <w:pPr>
        <w:pStyle w:val="af1"/>
        <w:spacing w:afterLines="0" w:after="0"/>
        <w:rPr>
          <w:rFonts w:cs="Times New Roman"/>
        </w:rPr>
      </w:pPr>
      <w:bookmarkStart w:id="117" w:name="_Ref512104590"/>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DC868B8" w14:textId="77777777" w:rsidR="008D7309" w:rsidRPr="00462E06" w:rsidRDefault="00E705E0" w:rsidP="00F42F1B">
      <w:pPr>
        <w:pStyle w:val="af1"/>
        <w:numPr>
          <w:ilvl w:val="0"/>
          <w:numId w:val="13"/>
        </w:numPr>
        <w:spacing w:before="0" w:after="326"/>
        <w:rPr>
          <w:rFonts w:cs="Times New Roman"/>
        </w:rPr>
      </w:pPr>
      <w:bookmarkStart w:id="118" w:name="_Ref512496948"/>
      <w:r w:rsidRPr="00462E06">
        <w:rPr>
          <w:rFonts w:cs="Times New Roman"/>
        </w:rPr>
        <w:t>绿</w:t>
      </w:r>
      <w:r w:rsidR="00B965FD" w:rsidRPr="00462E06">
        <w:rPr>
          <w:rFonts w:cs="Times New Roman"/>
        </w:rPr>
        <w:t>灯</w:t>
      </w:r>
      <w:r w:rsidR="001239B6" w:rsidRPr="00462E06">
        <w:rPr>
          <w:rFonts w:cs="Times New Roman"/>
        </w:rPr>
        <w:t>下随机森林的新旧方法</w:t>
      </w:r>
      <w:r w:rsidR="00B965FD" w:rsidRPr="00462E06">
        <w:rPr>
          <w:rFonts w:cs="Times New Roman"/>
        </w:rPr>
        <w:t>准确率</w:t>
      </w:r>
      <w:bookmarkEnd w:id="117"/>
      <w:r w:rsidR="001239B6" w:rsidRPr="00462E06">
        <w:rPr>
          <w:rFonts w:cs="Times New Roman"/>
        </w:rPr>
        <w:t>对比</w:t>
      </w:r>
      <w:bookmarkEnd w:id="118"/>
    </w:p>
    <w:p w14:paraId="4C66234D" w14:textId="77777777" w:rsidR="00815A3D" w:rsidRPr="00462E06" w:rsidRDefault="00815A3D" w:rsidP="00815A3D">
      <w:pPr>
        <w:pStyle w:val="2"/>
        <w:spacing w:before="163"/>
      </w:pPr>
      <w:bookmarkStart w:id="119" w:name="_Toc512758367"/>
      <w:r w:rsidRPr="00462E06">
        <w:t>红灯</w:t>
      </w:r>
      <w:bookmarkEnd w:id="119"/>
    </w:p>
    <w:p w14:paraId="05650D41" w14:textId="77777777" w:rsidR="00B0522F" w:rsidRPr="00462E06" w:rsidRDefault="00634A0F" w:rsidP="00B0522F">
      <w:pPr>
        <w:ind w:firstLine="480"/>
        <w:rPr>
          <w:rFonts w:cs="Times New Roman"/>
        </w:rPr>
      </w:pPr>
      <w:r w:rsidRPr="00462E06">
        <w:rPr>
          <w:rFonts w:cs="Times New Roman"/>
        </w:rPr>
        <w:fldChar w:fldCharType="begin"/>
      </w:r>
      <w:r w:rsidRPr="00462E06">
        <w:rPr>
          <w:rFonts w:cs="Times New Roman"/>
        </w:rPr>
        <w:instrText xml:space="preserve"> REF _Ref512207834 \r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5-15</w:t>
      </w:r>
      <w:r w:rsidRPr="00462E06">
        <w:rPr>
          <w:rFonts w:cs="Times New Roman"/>
        </w:rPr>
        <w:fldChar w:fldCharType="end"/>
      </w:r>
      <w:r w:rsidR="005855FD" w:rsidRPr="00462E06">
        <w:rPr>
          <w:rFonts w:cs="Times New Roman"/>
        </w:rPr>
        <w:t>表示</w:t>
      </w:r>
      <w:r w:rsidRPr="00462E06">
        <w:rPr>
          <w:rFonts w:cs="Times New Roman"/>
        </w:rPr>
        <w:t>红</w:t>
      </w:r>
      <w:r w:rsidR="005855FD" w:rsidRPr="00462E06">
        <w:rPr>
          <w:rFonts w:cs="Times New Roman"/>
        </w:rPr>
        <w:t>灯情况下，新方法与传统方法在使用随机森林时，准确率随着树数量发生的变化。</w:t>
      </w:r>
    </w:p>
    <w:p w14:paraId="10BA26A5" w14:textId="77777777" w:rsidR="00C13CBC" w:rsidRPr="00462E06" w:rsidRDefault="00C13CBC" w:rsidP="00243DF9">
      <w:pPr>
        <w:ind w:firstLine="480"/>
        <w:rPr>
          <w:rFonts w:cs="Times New Roman"/>
        </w:rPr>
      </w:pPr>
      <w:r w:rsidRPr="00462E06">
        <w:rPr>
          <w:rFonts w:cs="Times New Roman"/>
        </w:rPr>
        <w:t>十折交叉验证时，新方法的最佳决策树数量为</w:t>
      </w:r>
      <w:r w:rsidR="00243DF9" w:rsidRPr="00462E06">
        <w:rPr>
          <w:rFonts w:cs="Times New Roman"/>
        </w:rPr>
        <w:t>90</w:t>
      </w:r>
      <w:r w:rsidRPr="00462E06">
        <w:rPr>
          <w:rFonts w:cs="Times New Roman"/>
        </w:rPr>
        <w:t>棵，此时准确率为</w:t>
      </w:r>
      <w:r w:rsidRPr="00462E06">
        <w:rPr>
          <w:rFonts w:cs="Times New Roman"/>
        </w:rPr>
        <w:t>70.</w:t>
      </w:r>
      <w:r w:rsidR="00AC4DA5" w:rsidRPr="00462E06">
        <w:rPr>
          <w:rFonts w:cs="Times New Roman"/>
        </w:rPr>
        <w:t>9</w:t>
      </w:r>
      <w:r w:rsidRPr="00462E06">
        <w:rPr>
          <w:rFonts w:cs="Times New Roman"/>
        </w:rPr>
        <w:t>%</w:t>
      </w:r>
      <w:r w:rsidRPr="00462E06">
        <w:rPr>
          <w:rFonts w:cs="Times New Roman"/>
        </w:rPr>
        <w:t>，传统方法的最佳决策树数量为</w:t>
      </w:r>
      <w:r w:rsidR="00E33B07" w:rsidRPr="00462E06">
        <w:rPr>
          <w:rFonts w:cs="Times New Roman"/>
        </w:rPr>
        <w:t>10</w:t>
      </w:r>
      <w:r w:rsidR="009A2C52" w:rsidRPr="00462E06">
        <w:rPr>
          <w:rFonts w:cs="Times New Roman"/>
        </w:rPr>
        <w:t>0</w:t>
      </w:r>
      <w:r w:rsidRPr="00462E06">
        <w:rPr>
          <w:rFonts w:cs="Times New Roman"/>
        </w:rPr>
        <w:t>棵，此时准确率为</w:t>
      </w:r>
      <w:r w:rsidR="00AB7767" w:rsidRPr="00462E06">
        <w:rPr>
          <w:rFonts w:cs="Times New Roman"/>
        </w:rPr>
        <w:t>68</w:t>
      </w:r>
      <w:r w:rsidR="000365BD" w:rsidRPr="00462E06">
        <w:rPr>
          <w:rFonts w:cs="Times New Roman"/>
        </w:rPr>
        <w:t>.</w:t>
      </w:r>
      <w:r w:rsidR="00362747" w:rsidRPr="00462E06">
        <w:rPr>
          <w:rFonts w:cs="Times New Roman"/>
        </w:rPr>
        <w:t>9</w:t>
      </w:r>
      <w:r w:rsidRPr="00462E06">
        <w:rPr>
          <w:rFonts w:cs="Times New Roman"/>
        </w:rPr>
        <w:t>%</w:t>
      </w:r>
      <w:r w:rsidRPr="00462E06">
        <w:rPr>
          <w:rFonts w:cs="Times New Roman"/>
        </w:rPr>
        <w:t>。五折交叉验证时，新方法最佳决策树数量为</w:t>
      </w:r>
      <w:r w:rsidR="008729CC" w:rsidRPr="00462E06">
        <w:rPr>
          <w:rFonts w:cs="Times New Roman"/>
        </w:rPr>
        <w:t>85</w:t>
      </w:r>
      <w:r w:rsidRPr="00462E06">
        <w:rPr>
          <w:rFonts w:cs="Times New Roman"/>
        </w:rPr>
        <w:t>棵，此时准确率为</w:t>
      </w:r>
      <w:r w:rsidRPr="00462E06">
        <w:rPr>
          <w:rFonts w:cs="Times New Roman"/>
        </w:rPr>
        <w:t>69.</w:t>
      </w:r>
      <w:r w:rsidR="008729CC" w:rsidRPr="00462E06">
        <w:rPr>
          <w:rFonts w:cs="Times New Roman"/>
        </w:rPr>
        <w:t>7</w:t>
      </w:r>
      <w:r w:rsidRPr="00462E06">
        <w:rPr>
          <w:rFonts w:cs="Times New Roman"/>
        </w:rPr>
        <w:t>%</w:t>
      </w:r>
      <w:r w:rsidRPr="00462E06">
        <w:rPr>
          <w:rFonts w:cs="Times New Roman"/>
        </w:rPr>
        <w:t>，传统方法的最佳决策树数量为</w:t>
      </w:r>
      <w:r w:rsidR="00FC409F" w:rsidRPr="00462E06">
        <w:rPr>
          <w:rFonts w:cs="Times New Roman"/>
        </w:rPr>
        <w:t>70</w:t>
      </w:r>
      <w:r w:rsidRPr="00462E06">
        <w:rPr>
          <w:rFonts w:cs="Times New Roman"/>
        </w:rPr>
        <w:t>棵，此时最佳准确率为</w:t>
      </w:r>
      <w:r w:rsidRPr="00462E06">
        <w:rPr>
          <w:rFonts w:cs="Times New Roman"/>
        </w:rPr>
        <w:t>67.</w:t>
      </w:r>
      <w:r w:rsidR="00D01656" w:rsidRPr="00462E06">
        <w:rPr>
          <w:rFonts w:cs="Times New Roman"/>
        </w:rPr>
        <w:t>7</w:t>
      </w:r>
      <w:r w:rsidRPr="00462E06">
        <w:rPr>
          <w:rFonts w:cs="Times New Roman"/>
        </w:rPr>
        <w:t>%</w:t>
      </w:r>
    </w:p>
    <w:p w14:paraId="50694BFA" w14:textId="77777777" w:rsidR="00E42940" w:rsidRPr="00462E06" w:rsidRDefault="00B0522F" w:rsidP="003A40B1">
      <w:pPr>
        <w:ind w:firstLine="480"/>
        <w:rPr>
          <w:rFonts w:cs="Times New Roman"/>
        </w:rPr>
      </w:pPr>
      <w:r w:rsidRPr="00462E06">
        <w:rPr>
          <w:rFonts w:cs="Times New Roman"/>
        </w:rPr>
        <w:t>对比新旧方法，十折交叉验证时，新方法准确率始终比传统方法高，五折交叉验证时也表现出同样的规律</w:t>
      </w:r>
      <w:r w:rsidR="003A40B1" w:rsidRPr="00462E06">
        <w:rPr>
          <w:rFonts w:cs="Times New Roman"/>
        </w:rPr>
        <w:t>。</w:t>
      </w:r>
    </w:p>
    <w:p w14:paraId="72948CF6" w14:textId="77777777" w:rsidR="00DB3735" w:rsidRPr="00462E06" w:rsidRDefault="00362747" w:rsidP="001E1C31">
      <w:pPr>
        <w:ind w:firstLine="480"/>
        <w:rPr>
          <w:rFonts w:cs="Times New Roman"/>
        </w:rPr>
      </w:pPr>
      <w:r w:rsidRPr="00462E06">
        <w:rPr>
          <w:rFonts w:cs="Times New Roman"/>
          <w:noProof/>
        </w:rPr>
        <mc:AlternateContent>
          <mc:Choice Requires="wpg">
            <w:drawing>
              <wp:anchor distT="0" distB="0" distL="114300" distR="114300" simplePos="0" relativeHeight="251523072" behindDoc="0" locked="0" layoutInCell="1" allowOverlap="1" wp14:anchorId="31A13E85" wp14:editId="1C374B61">
                <wp:simplePos x="0" y="0"/>
                <wp:positionH relativeFrom="column">
                  <wp:posOffset>3810</wp:posOffset>
                </wp:positionH>
                <wp:positionV relativeFrom="paragraph">
                  <wp:posOffset>1030605</wp:posOffset>
                </wp:positionV>
                <wp:extent cx="5751195" cy="2155825"/>
                <wp:effectExtent l="0" t="0" r="1905" b="0"/>
                <wp:wrapTopAndBottom/>
                <wp:docPr id="102" name="组合 102"/>
                <wp:cNvGraphicFramePr/>
                <a:graphic xmlns:a="http://schemas.openxmlformats.org/drawingml/2006/main">
                  <a:graphicData uri="http://schemas.microsoft.com/office/word/2010/wordprocessingGroup">
                    <wpg:wgp>
                      <wpg:cNvGrpSpPr/>
                      <wpg:grpSpPr>
                        <a:xfrm>
                          <a:off x="0" y="0"/>
                          <a:ext cx="5751195" cy="2155825"/>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anchor>
            </w:drawing>
          </mc:Choice>
          <mc:Fallback>
            <w:pict>
              <v:group w14:anchorId="0A737D5A" id="组合 102" o:spid="_x0000_s1026" style="position:absolute;left:0;text-align:left;margin-left:.3pt;margin-top:81.15pt;width:452.85pt;height:169.75pt;z-index:251523072"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topAndBottom"/>
              </v:group>
            </w:pict>
          </mc:Fallback>
        </mc:AlternateContent>
      </w:r>
      <w:r w:rsidR="00B0522F" w:rsidRPr="00462E06">
        <w:rPr>
          <w:rFonts w:cs="Times New Roman"/>
        </w:rPr>
        <w:t>对比不同的交叉验证，</w:t>
      </w:r>
      <w:r w:rsidR="00183BF1" w:rsidRPr="00462E06">
        <w:rPr>
          <w:rFonts w:cs="Times New Roman"/>
        </w:rPr>
        <w:t>结果</w:t>
      </w:r>
      <w:r w:rsidR="009637C6" w:rsidRPr="00462E06">
        <w:rPr>
          <w:rFonts w:cs="Times New Roman"/>
        </w:rPr>
        <w:t>与绿灯情况下类似</w:t>
      </w:r>
      <w:r w:rsidR="005D4CC4" w:rsidRPr="00462E06">
        <w:rPr>
          <w:rFonts w:cs="Times New Roman"/>
        </w:rPr>
        <w:t>，</w:t>
      </w:r>
      <w:r w:rsidR="00B0522F" w:rsidRPr="00462E06">
        <w:rPr>
          <w:rFonts w:cs="Times New Roman"/>
        </w:rPr>
        <w:t>无论是哪种方法，十折交叉验证的准确率均比</w:t>
      </w:r>
      <w:r w:rsidR="00510217" w:rsidRPr="00462E06">
        <w:rPr>
          <w:rFonts w:cs="Times New Roman"/>
        </w:rPr>
        <w:t>五</w:t>
      </w:r>
      <w:r w:rsidR="00B0522F" w:rsidRPr="00462E06">
        <w:rPr>
          <w:rFonts w:cs="Times New Roman"/>
        </w:rPr>
        <w:t>折交叉验证</w:t>
      </w:r>
      <w:r w:rsidR="00E42940" w:rsidRPr="00462E06">
        <w:rPr>
          <w:rFonts w:cs="Times New Roman"/>
        </w:rPr>
        <w:t>的高，说明红灯情况下，采用新方法和十折交叉验证可获得较好的分类准确率，此时</w:t>
      </w:r>
      <w:r w:rsidR="00850A2D" w:rsidRPr="00462E06">
        <w:rPr>
          <w:rFonts w:cs="Times New Roman"/>
        </w:rPr>
        <w:t>最佳</w:t>
      </w:r>
      <w:r w:rsidR="00E42940" w:rsidRPr="00462E06">
        <w:rPr>
          <w:rFonts w:cs="Times New Roman"/>
        </w:rPr>
        <w:t>决策树的数量为</w:t>
      </w:r>
      <w:r w:rsidR="00ED18F4" w:rsidRPr="00462E06">
        <w:rPr>
          <w:rFonts w:cs="Times New Roman"/>
        </w:rPr>
        <w:t>80</w:t>
      </w:r>
      <w:r w:rsidR="00E42940" w:rsidRPr="00462E06">
        <w:rPr>
          <w:rFonts w:cs="Times New Roman"/>
        </w:rPr>
        <w:t>棵，准确率为</w:t>
      </w:r>
      <w:r w:rsidR="00E42940" w:rsidRPr="00462E06">
        <w:rPr>
          <w:rFonts w:cs="Times New Roman"/>
        </w:rPr>
        <w:t>70.8%</w:t>
      </w:r>
      <w:r w:rsidR="002C7AF7" w:rsidRPr="00462E06">
        <w:rPr>
          <w:rFonts w:cs="Times New Roman"/>
        </w:rPr>
        <w:t>。</w:t>
      </w:r>
    </w:p>
    <w:p w14:paraId="47F09CB9" w14:textId="77777777" w:rsidR="008D7309" w:rsidRPr="00462E06" w:rsidRDefault="008D7309" w:rsidP="008D7309">
      <w:pPr>
        <w:pStyle w:val="af1"/>
        <w:spacing w:after="326"/>
        <w:rPr>
          <w:rFonts w:cs="Times New Roman"/>
        </w:rPr>
      </w:pPr>
      <w:bookmarkStart w:id="120" w:name="_Ref512105001"/>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4B939A6" w14:textId="77777777" w:rsidR="00B965FD" w:rsidRPr="00462E06" w:rsidRDefault="00B965FD" w:rsidP="00FC7F3A">
      <w:pPr>
        <w:pStyle w:val="af1"/>
        <w:numPr>
          <w:ilvl w:val="0"/>
          <w:numId w:val="13"/>
        </w:numPr>
        <w:spacing w:after="326"/>
        <w:rPr>
          <w:rFonts w:cs="Times New Roman"/>
        </w:rPr>
      </w:pPr>
      <w:bookmarkStart w:id="121" w:name="_Ref512207834"/>
      <w:r w:rsidRPr="00462E06">
        <w:rPr>
          <w:rFonts w:cs="Times New Roman"/>
        </w:rPr>
        <w:t>红灯</w:t>
      </w:r>
      <w:r w:rsidR="000A11B0" w:rsidRPr="00462E06">
        <w:rPr>
          <w:rFonts w:cs="Times New Roman"/>
        </w:rPr>
        <w:t>下随机森林的</w:t>
      </w:r>
      <w:r w:rsidRPr="00462E06">
        <w:rPr>
          <w:rFonts w:cs="Times New Roman"/>
        </w:rPr>
        <w:t>新</w:t>
      </w:r>
      <w:r w:rsidR="000A11B0" w:rsidRPr="00462E06">
        <w:rPr>
          <w:rFonts w:cs="Times New Roman"/>
        </w:rPr>
        <w:t>旧</w:t>
      </w:r>
      <w:r w:rsidRPr="00462E06">
        <w:rPr>
          <w:rFonts w:cs="Times New Roman"/>
        </w:rPr>
        <w:t>方法准确率</w:t>
      </w:r>
      <w:bookmarkEnd w:id="120"/>
      <w:bookmarkEnd w:id="121"/>
      <w:r w:rsidR="000A11B0" w:rsidRPr="00462E06">
        <w:rPr>
          <w:rFonts w:cs="Times New Roman"/>
        </w:rPr>
        <w:t>对比</w:t>
      </w:r>
    </w:p>
    <w:p w14:paraId="00E58A59" w14:textId="77777777" w:rsidR="00F7799B" w:rsidRPr="00462E06" w:rsidRDefault="00B0522F" w:rsidP="000B76C3">
      <w:pPr>
        <w:ind w:firstLine="480"/>
        <w:rPr>
          <w:rFonts w:cs="Times New Roman"/>
        </w:rPr>
      </w:pPr>
      <w:r w:rsidRPr="00462E06">
        <w:rPr>
          <w:rFonts w:cs="Times New Roman"/>
        </w:rPr>
        <w:lastRenderedPageBreak/>
        <w:t>对比不同的信号灯状态</w:t>
      </w:r>
      <w:r w:rsidR="006324F4" w:rsidRPr="00462E06">
        <w:rPr>
          <w:rFonts w:cs="Times New Roman"/>
        </w:rPr>
        <w:t>，对于新方法而言，</w:t>
      </w:r>
      <w:r w:rsidR="001E5908" w:rsidRPr="00462E06">
        <w:rPr>
          <w:rFonts w:cs="Times New Roman"/>
        </w:rPr>
        <w:t>十折交叉验证时，</w:t>
      </w:r>
      <w:r w:rsidR="006324F4" w:rsidRPr="00462E06">
        <w:rPr>
          <w:rFonts w:cs="Times New Roman"/>
        </w:rPr>
        <w:t>绿灯的准确率趋于平稳时与红灯相近</w:t>
      </w:r>
      <w:r w:rsidR="00C53713" w:rsidRPr="00462E06">
        <w:rPr>
          <w:rFonts w:cs="Times New Roman"/>
        </w:rPr>
        <w:t>，均在</w:t>
      </w:r>
      <w:r w:rsidR="00C53713" w:rsidRPr="00462E06">
        <w:rPr>
          <w:rFonts w:cs="Times New Roman"/>
        </w:rPr>
        <w:t>7</w:t>
      </w:r>
      <w:r w:rsidR="002925EC" w:rsidRPr="00462E06">
        <w:rPr>
          <w:rFonts w:cs="Times New Roman"/>
        </w:rPr>
        <w:t>0.7</w:t>
      </w:r>
      <w:r w:rsidR="00C53713" w:rsidRPr="00462E06">
        <w:rPr>
          <w:rFonts w:cs="Times New Roman"/>
        </w:rPr>
        <w:t>%</w:t>
      </w:r>
      <w:r w:rsidR="00C53713" w:rsidRPr="00462E06">
        <w:rPr>
          <w:rFonts w:cs="Times New Roman"/>
        </w:rPr>
        <w:t>附近浮动</w:t>
      </w:r>
      <w:r w:rsidR="00F43054" w:rsidRPr="00462E06">
        <w:rPr>
          <w:rFonts w:cs="Times New Roman"/>
        </w:rPr>
        <w:t>，五折交叉验证时</w:t>
      </w:r>
      <w:r w:rsidR="00275032" w:rsidRPr="00462E06">
        <w:rPr>
          <w:rFonts w:cs="Times New Roman"/>
        </w:rPr>
        <w:t>绿灯与红灯的准确率也相差不大</w:t>
      </w:r>
      <w:r w:rsidR="00F43054" w:rsidRPr="00462E06">
        <w:rPr>
          <w:rFonts w:cs="Times New Roman"/>
        </w:rPr>
        <w:t>，均在</w:t>
      </w:r>
      <w:r w:rsidR="00F43054" w:rsidRPr="00462E06">
        <w:rPr>
          <w:rFonts w:cs="Times New Roman"/>
        </w:rPr>
        <w:t>69</w:t>
      </w:r>
      <w:r w:rsidR="002925EC" w:rsidRPr="00462E06">
        <w:rPr>
          <w:rFonts w:cs="Times New Roman"/>
        </w:rPr>
        <w:t>.6</w:t>
      </w:r>
      <w:r w:rsidR="00F43054" w:rsidRPr="00462E06">
        <w:rPr>
          <w:rFonts w:cs="Times New Roman"/>
        </w:rPr>
        <w:t>%</w:t>
      </w:r>
      <w:r w:rsidR="00F43054" w:rsidRPr="00462E06">
        <w:rPr>
          <w:rFonts w:cs="Times New Roman"/>
        </w:rPr>
        <w:t>附近浮动。说明</w:t>
      </w:r>
      <w:r w:rsidR="00C25654" w:rsidRPr="00462E06">
        <w:rPr>
          <w:rFonts w:cs="Times New Roman"/>
        </w:rPr>
        <w:t>即时</w:t>
      </w:r>
      <w:r w:rsidR="00F43054" w:rsidRPr="00462E06">
        <w:rPr>
          <w:rFonts w:cs="Times New Roman"/>
        </w:rPr>
        <w:t>信号灯状态</w:t>
      </w:r>
      <w:r w:rsidR="00C25654" w:rsidRPr="00462E06">
        <w:rPr>
          <w:rFonts w:cs="Times New Roman"/>
        </w:rPr>
        <w:t>不同，新方法的预测</w:t>
      </w:r>
      <w:r w:rsidR="00F43054" w:rsidRPr="00462E06">
        <w:rPr>
          <w:rFonts w:cs="Times New Roman"/>
        </w:rPr>
        <w:t>准确率</w:t>
      </w:r>
      <w:r w:rsidR="005273FE" w:rsidRPr="00462E06">
        <w:rPr>
          <w:rFonts w:cs="Times New Roman"/>
        </w:rPr>
        <w:t>依然</w:t>
      </w:r>
      <w:r w:rsidR="00C25654" w:rsidRPr="00462E06">
        <w:rPr>
          <w:rFonts w:cs="Times New Roman"/>
        </w:rPr>
        <w:t>相近。</w:t>
      </w:r>
    </w:p>
    <w:p w14:paraId="00F92152" w14:textId="77777777" w:rsidR="005D7EBF" w:rsidRPr="00462E06" w:rsidRDefault="005D7EBF" w:rsidP="000B76C3">
      <w:pPr>
        <w:ind w:firstLine="480"/>
        <w:rPr>
          <w:rFonts w:cs="Times New Roman"/>
        </w:rPr>
      </w:pPr>
    </w:p>
    <w:p w14:paraId="708007FA" w14:textId="77777777" w:rsidR="005D7EBF" w:rsidRPr="00462E06" w:rsidRDefault="005D7EBF" w:rsidP="005D7EBF">
      <w:pPr>
        <w:pStyle w:val="1"/>
        <w:spacing w:before="163"/>
        <w:rPr>
          <w:rFonts w:cs="Times New Roman"/>
        </w:rPr>
      </w:pPr>
      <w:bookmarkStart w:id="122" w:name="_Toc512758368"/>
      <w:r w:rsidRPr="00462E06">
        <w:rPr>
          <w:rFonts w:cs="Times New Roman"/>
        </w:rPr>
        <w:t>本章小结</w:t>
      </w:r>
      <w:bookmarkEnd w:id="122"/>
    </w:p>
    <w:p w14:paraId="7ABEE834" w14:textId="77777777" w:rsidR="00683799" w:rsidRPr="00462E06" w:rsidRDefault="00900FFA" w:rsidP="00683799">
      <w:pPr>
        <w:ind w:firstLine="480"/>
        <w:rPr>
          <w:rFonts w:cs="Times New Roman"/>
        </w:rPr>
      </w:pPr>
      <w:r w:rsidRPr="00462E06">
        <w:rPr>
          <w:rFonts w:cs="Times New Roman"/>
        </w:rPr>
        <w:t>本章</w:t>
      </w:r>
      <w:r w:rsidR="00713AC1" w:rsidRPr="00462E06">
        <w:rPr>
          <w:rFonts w:cs="Times New Roman"/>
        </w:rPr>
        <w:t>提出了一种将聚类结果与有监督学习</w:t>
      </w:r>
      <w:r w:rsidR="009B7AA7" w:rsidRPr="00462E06">
        <w:rPr>
          <w:rFonts w:cs="Times New Roman"/>
        </w:rPr>
        <w:t>相结合的</w:t>
      </w:r>
      <w:r w:rsidR="00713AC1" w:rsidRPr="00462E06">
        <w:rPr>
          <w:rFonts w:cs="Times New Roman"/>
        </w:rPr>
        <w:t>新预测方法</w:t>
      </w:r>
      <w:r w:rsidR="00797E57" w:rsidRPr="00462E06">
        <w:rPr>
          <w:rFonts w:cs="Times New Roman"/>
        </w:rPr>
        <w:t>，采用的有监督学习算法有支持向量和随机森林。为了提高数据利用率采用了交叉验证，同时还</w:t>
      </w:r>
      <w:r w:rsidR="002C2779" w:rsidRPr="00462E06">
        <w:rPr>
          <w:rFonts w:cs="Times New Roman"/>
        </w:rPr>
        <w:t>采</w:t>
      </w:r>
      <w:r w:rsidR="00797E57" w:rsidRPr="00462E06">
        <w:rPr>
          <w:rFonts w:cs="Times New Roman"/>
        </w:rPr>
        <w:t>用了网格搜索法进行参数的寻优。</w:t>
      </w:r>
      <w:r w:rsidR="00683799" w:rsidRPr="00462E06">
        <w:rPr>
          <w:rFonts w:cs="Times New Roman"/>
        </w:rPr>
        <w:t>最后进行了新方法与传统方法准确率的对比。</w:t>
      </w:r>
    </w:p>
    <w:p w14:paraId="08DF1771" w14:textId="4A84A180" w:rsidR="00A6521F" w:rsidRPr="00462E06" w:rsidRDefault="00C26620" w:rsidP="00B27348">
      <w:pPr>
        <w:ind w:firstLine="480"/>
        <w:rPr>
          <w:rFonts w:cs="Times New Roman"/>
        </w:rPr>
      </w:pPr>
      <w:r w:rsidRPr="00462E06">
        <w:rPr>
          <w:rFonts w:cs="Times New Roman"/>
        </w:rPr>
        <w:t>结果表明，新方法可在一定程度上提高预测准确率，如</w:t>
      </w:r>
      <w:r w:rsidR="00A6521F" w:rsidRPr="00462E06">
        <w:rPr>
          <w:rFonts w:cs="Times New Roman"/>
        </w:rPr>
        <w:fldChar w:fldCharType="begin"/>
      </w:r>
      <w:r w:rsidR="00A6521F" w:rsidRPr="00462E06">
        <w:rPr>
          <w:rFonts w:cs="Times New Roman"/>
        </w:rPr>
        <w:instrText xml:space="preserve"> REF _Ref512496740 \r \h </w:instrText>
      </w:r>
      <w:r w:rsidR="00A6521F" w:rsidRPr="00462E06">
        <w:rPr>
          <w:rFonts w:cs="Times New Roman"/>
        </w:rPr>
      </w:r>
      <w:r w:rsidR="00462E06">
        <w:rPr>
          <w:rFonts w:cs="Times New Roman"/>
        </w:rPr>
        <w:instrText xml:space="preserve"> \* MERGEFORMAT </w:instrText>
      </w:r>
      <w:r w:rsidR="00A6521F" w:rsidRPr="00462E06">
        <w:rPr>
          <w:rFonts w:cs="Times New Roman"/>
        </w:rPr>
        <w:fldChar w:fldCharType="separate"/>
      </w:r>
      <w:r w:rsidR="00A6521F" w:rsidRPr="00462E06">
        <w:rPr>
          <w:rFonts w:cs="Times New Roman"/>
        </w:rPr>
        <w:t>表</w:t>
      </w:r>
      <w:r w:rsidR="00A6521F" w:rsidRPr="00462E06">
        <w:rPr>
          <w:rFonts w:cs="Times New Roman"/>
        </w:rPr>
        <w:t>5-2</w:t>
      </w:r>
      <w:r w:rsidR="00A6521F" w:rsidRPr="00462E06">
        <w:rPr>
          <w:rFonts w:cs="Times New Roman"/>
        </w:rPr>
        <w:fldChar w:fldCharType="end"/>
      </w:r>
      <w:r w:rsidR="00340C7A" w:rsidRPr="00462E06">
        <w:rPr>
          <w:rFonts w:cs="Times New Roman"/>
        </w:rPr>
        <w:t>所示</w:t>
      </w:r>
      <w:r w:rsidRPr="00462E06">
        <w:rPr>
          <w:rFonts w:cs="Times New Roman"/>
        </w:rPr>
        <w:t>，为新方法准确率与传统方法准确率的</w:t>
      </w:r>
      <w:r w:rsidR="00AF3710" w:rsidRPr="00462E06">
        <w:rPr>
          <w:rFonts w:cs="Times New Roman"/>
        </w:rPr>
        <w:t>最大</w:t>
      </w:r>
      <w:r w:rsidRPr="00462E06">
        <w:rPr>
          <w:rFonts w:cs="Times New Roman"/>
        </w:rPr>
        <w:t>差值</w:t>
      </w:r>
      <w:r w:rsidR="00AF3710" w:rsidRPr="00462E06">
        <w:rPr>
          <w:rFonts w:cs="Times New Roman"/>
        </w:rPr>
        <w:t>。</w:t>
      </w:r>
    </w:p>
    <w:p w14:paraId="719309F6" w14:textId="77777777" w:rsidR="00340C7A" w:rsidRPr="00462E06" w:rsidRDefault="00340C7A" w:rsidP="00732254">
      <w:pPr>
        <w:pStyle w:val="af1"/>
        <w:numPr>
          <w:ilvl w:val="0"/>
          <w:numId w:val="11"/>
        </w:numPr>
        <w:spacing w:beforeLines="100" w:before="326" w:afterLines="50" w:after="163"/>
        <w:rPr>
          <w:rFonts w:cs="Times New Roman"/>
          <w:noProof/>
        </w:rPr>
      </w:pPr>
      <w:bookmarkStart w:id="123" w:name="_Ref512496740"/>
      <w:r w:rsidRPr="00462E06">
        <w:rPr>
          <w:rFonts w:cs="Times New Roman"/>
          <w:noProof/>
        </w:rPr>
        <w:t>不同</w:t>
      </w:r>
      <w:bookmarkEnd w:id="123"/>
      <w:r w:rsidR="002B1DC1" w:rsidRPr="00462E06">
        <w:rPr>
          <w:rFonts w:cs="Times New Roman"/>
          <w:noProof/>
        </w:rPr>
        <w:t>算法</w:t>
      </w:r>
      <w:r w:rsidR="000A11B0" w:rsidRPr="00462E06">
        <w:rPr>
          <w:rFonts w:cs="Times New Roman"/>
          <w:noProof/>
        </w:rPr>
        <w:t>下</w:t>
      </w:r>
      <w:r w:rsidR="0041462D" w:rsidRPr="00462E06">
        <w:rPr>
          <w:rFonts w:cs="Times New Roman"/>
          <w:noProof/>
        </w:rPr>
        <w:t>新旧方法准确率</w:t>
      </w:r>
      <w:r w:rsidR="005E58D0" w:rsidRPr="00462E06">
        <w:rPr>
          <w:rFonts w:cs="Times New Roman"/>
          <w:noProof/>
        </w:rPr>
        <w:t>的最大</w:t>
      </w:r>
      <w:r w:rsidR="0041462D" w:rsidRPr="00462E06">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62E06"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62E06" w:rsidRDefault="00340C7A"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62E06" w:rsidRDefault="00046FC0" w:rsidP="00CF0836">
            <w:pPr>
              <w:spacing w:before="0" w:after="0"/>
              <w:ind w:firstLineChars="0" w:firstLine="0"/>
              <w:jc w:val="center"/>
              <w:rPr>
                <w:rFonts w:eastAsia="宋体" w:cs="Times New Roman"/>
                <w:b w:val="0"/>
                <w:bCs w:val="0"/>
                <w:color w:val="000000"/>
                <w:kern w:val="0"/>
                <w:sz w:val="21"/>
                <w:szCs w:val="21"/>
              </w:rPr>
            </w:pPr>
            <w:r w:rsidRPr="00462E06">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62E06" w:rsidRDefault="00046FC0"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tc>
      </w:tr>
      <w:tr w:rsidR="00340C7A" w:rsidRPr="00462E06"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r>
      <w:tr w:rsidR="00340C7A" w:rsidRPr="00462E06"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r w:rsidR="009E103C" w:rsidRPr="00462E06">
              <w:rPr>
                <w:rFonts w:eastAsia="宋体" w:cs="Times New Roman"/>
                <w:color w:val="000000"/>
                <w:kern w:val="0"/>
                <w:sz w:val="21"/>
                <w:szCs w:val="21"/>
              </w:rPr>
              <w:t>.3</w:t>
            </w:r>
            <w:r w:rsidR="00340C7A" w:rsidRPr="00462E06">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r w:rsidR="009E103C"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1.8</w:t>
            </w:r>
            <w:r w:rsidR="00340C7A" w:rsidRPr="00462E06">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r w:rsidR="00340C7A" w:rsidRPr="00462E06" w14:paraId="53B02E80" w14:textId="77777777" w:rsidTr="00683799">
        <w:trPr>
          <w:trHeight w:val="326"/>
        </w:trPr>
        <w:tc>
          <w:tcPr>
            <w:tcW w:w="682" w:type="pct"/>
            <w:tcBorders>
              <w:bottom w:val="single" w:sz="18" w:space="0" w:color="auto"/>
            </w:tcBorders>
            <w:noWrap/>
            <w:vAlign w:val="center"/>
          </w:tcPr>
          <w:p w14:paraId="22A166BD"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r w:rsidR="00340C7A" w:rsidRPr="00462E06">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r w:rsidR="009E103C" w:rsidRPr="00462E06">
              <w:rPr>
                <w:rFonts w:eastAsia="宋体" w:cs="Times New Roman"/>
                <w:color w:val="000000"/>
                <w:kern w:val="0"/>
                <w:sz w:val="21"/>
                <w:szCs w:val="21"/>
              </w:rPr>
              <w:t>.8</w:t>
            </w:r>
            <w:r w:rsidR="00340C7A" w:rsidRPr="00462E06">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bl>
    <w:p w14:paraId="28F4B593" w14:textId="77777777" w:rsidR="001239B6" w:rsidRPr="00462E06" w:rsidRDefault="001239B6" w:rsidP="003A40B1">
      <w:pPr>
        <w:ind w:firstLine="480"/>
        <w:rPr>
          <w:rFonts w:cs="Times New Roman"/>
        </w:rPr>
      </w:pPr>
    </w:p>
    <w:p w14:paraId="4EE69068" w14:textId="77777777" w:rsidR="001239B6" w:rsidRPr="00462E06" w:rsidRDefault="004A6D07" w:rsidP="003A40B1">
      <w:pPr>
        <w:ind w:firstLine="480"/>
        <w:rPr>
          <w:rFonts w:cs="Times New Roman"/>
        </w:rPr>
      </w:pPr>
      <w:r w:rsidRPr="00462E06">
        <w:rPr>
          <w:rFonts w:cs="Times New Roman"/>
        </w:rPr>
        <w:t>在相同参数的情况下，</w:t>
      </w:r>
      <w:r w:rsidR="00004EFE" w:rsidRPr="00462E06">
        <w:rPr>
          <w:rFonts w:cs="Times New Roman"/>
        </w:rPr>
        <w:t>对于支持向量机</w:t>
      </w:r>
      <w:r w:rsidRPr="00462E06">
        <w:rPr>
          <w:rFonts w:cs="Times New Roman"/>
        </w:rPr>
        <w:t>，</w:t>
      </w:r>
      <w:r w:rsidR="00004EFE" w:rsidRPr="00462E06">
        <w:rPr>
          <w:rFonts w:cs="Times New Roman"/>
        </w:rPr>
        <w:t>在参数</w:t>
      </w:r>
      <w:r w:rsidR="00004EFE" w:rsidRPr="00462E06">
        <w:rPr>
          <w:rFonts w:cs="Times New Roman"/>
        </w:rPr>
        <w:t>c</w:t>
      </w:r>
      <w:r w:rsidR="00004EFE" w:rsidRPr="00462E06">
        <w:rPr>
          <w:rFonts w:cs="Times New Roman"/>
        </w:rPr>
        <w:t>和</w:t>
      </w:r>
      <w:r w:rsidR="00004EFE" w:rsidRPr="00462E06">
        <w:rPr>
          <w:rFonts w:cs="Times New Roman"/>
        </w:rPr>
        <w:t>g</w:t>
      </w:r>
      <w:r w:rsidR="00004EFE" w:rsidRPr="00462E06">
        <w:rPr>
          <w:rFonts w:cs="Times New Roman"/>
        </w:rPr>
        <w:t>较低时，新方法比传统方法的优势更为明显，最高可提高准确率</w:t>
      </w:r>
      <w:r w:rsidR="00004EFE" w:rsidRPr="00462E06">
        <w:rPr>
          <w:rFonts w:cs="Times New Roman"/>
        </w:rPr>
        <w:t>9%</w:t>
      </w:r>
      <w:r w:rsidR="005B77CD" w:rsidRPr="00462E06">
        <w:rPr>
          <w:rFonts w:cs="Times New Roman"/>
        </w:rPr>
        <w:t>。</w:t>
      </w:r>
      <w:r w:rsidR="00A53726" w:rsidRPr="00462E06">
        <w:rPr>
          <w:rFonts w:cs="Times New Roman"/>
        </w:rPr>
        <w:t>十折交叉验证的提升程度比五折验证时高，红灯状态下</w:t>
      </w:r>
      <w:r w:rsidR="00E47300" w:rsidRPr="00462E06">
        <w:rPr>
          <w:rFonts w:cs="Times New Roman"/>
        </w:rPr>
        <w:t>对准确率的提升比绿灯时高。</w:t>
      </w:r>
    </w:p>
    <w:p w14:paraId="7E3ED4F9" w14:textId="77777777" w:rsidR="00340C7A" w:rsidRPr="00462E06" w:rsidRDefault="004A6D07" w:rsidP="003A40B1">
      <w:pPr>
        <w:ind w:firstLine="480"/>
        <w:rPr>
          <w:rFonts w:cs="Times New Roman"/>
        </w:rPr>
      </w:pPr>
      <w:r w:rsidRPr="00462E06">
        <w:rPr>
          <w:rFonts w:cs="Times New Roman"/>
        </w:rPr>
        <w:t>对于随机森林，新方法对准确率提升程度较少</w:t>
      </w:r>
      <w:r w:rsidR="009E189F" w:rsidRPr="00462E06">
        <w:rPr>
          <w:rFonts w:cs="Times New Roman"/>
        </w:rPr>
        <w:t>。</w:t>
      </w:r>
      <w:r w:rsidR="00FC3154" w:rsidRPr="00462E06">
        <w:rPr>
          <w:rFonts w:cs="Times New Roman"/>
        </w:rPr>
        <w:t>十折与五折交叉验证之间、红绿灯之间</w:t>
      </w:r>
      <w:r w:rsidR="002D74B5" w:rsidRPr="00462E06">
        <w:rPr>
          <w:rFonts w:cs="Times New Roman"/>
        </w:rPr>
        <w:t>，对准确率</w:t>
      </w:r>
      <w:r w:rsidR="00BF7194" w:rsidRPr="00462E06">
        <w:rPr>
          <w:rFonts w:cs="Times New Roman"/>
        </w:rPr>
        <w:t>的的</w:t>
      </w:r>
      <w:r w:rsidR="00FC3154" w:rsidRPr="00462E06">
        <w:rPr>
          <w:rFonts w:cs="Times New Roman"/>
        </w:rPr>
        <w:t>提升程度差异不大。</w:t>
      </w:r>
    </w:p>
    <w:p w14:paraId="4B7D4393" w14:textId="77777777" w:rsidR="00683799" w:rsidRPr="00462E06" w:rsidRDefault="00683799" w:rsidP="003A40B1">
      <w:pPr>
        <w:ind w:firstLineChars="83" w:firstLine="199"/>
        <w:rPr>
          <w:rFonts w:cs="Times New Roman"/>
        </w:rPr>
      </w:pPr>
    </w:p>
    <w:p w14:paraId="1F9646A1" w14:textId="77777777" w:rsidR="00683799" w:rsidRPr="00462E06" w:rsidRDefault="00683799" w:rsidP="00340C7A">
      <w:pPr>
        <w:ind w:firstLineChars="0" w:firstLine="0"/>
        <w:rPr>
          <w:rFonts w:cs="Times New Roman"/>
        </w:rPr>
      </w:pPr>
    </w:p>
    <w:p w14:paraId="63205B5D" w14:textId="77777777" w:rsidR="00683799" w:rsidRPr="00462E06" w:rsidRDefault="00683799" w:rsidP="00340C7A">
      <w:pPr>
        <w:ind w:firstLineChars="0" w:firstLine="0"/>
        <w:rPr>
          <w:rFonts w:cs="Times New Roman"/>
        </w:rPr>
      </w:pPr>
    </w:p>
    <w:p w14:paraId="6B5DE68F" w14:textId="77777777" w:rsidR="00683799" w:rsidRPr="00462E06" w:rsidRDefault="00683799" w:rsidP="00340C7A">
      <w:pPr>
        <w:ind w:firstLineChars="0" w:firstLine="0"/>
        <w:rPr>
          <w:rFonts w:cs="Times New Roman"/>
        </w:rPr>
      </w:pPr>
    </w:p>
    <w:p w14:paraId="0C62EBBF" w14:textId="77777777" w:rsidR="000153DD" w:rsidRPr="00462E06" w:rsidRDefault="000153DD" w:rsidP="00386B54">
      <w:pPr>
        <w:ind w:firstLineChars="0" w:firstLine="0"/>
        <w:rPr>
          <w:rFonts w:cs="Times New Roman"/>
        </w:rPr>
      </w:pPr>
      <w:r w:rsidRPr="00462E06">
        <w:rPr>
          <w:rFonts w:cs="Times New Roman"/>
        </w:rPr>
        <w:br w:type="page"/>
      </w:r>
    </w:p>
    <w:p w14:paraId="49FAB229" w14:textId="77777777" w:rsidR="00C91941" w:rsidRPr="00462E06" w:rsidRDefault="00C91941" w:rsidP="00386B54">
      <w:pPr>
        <w:ind w:firstLineChars="0" w:firstLine="0"/>
        <w:rPr>
          <w:rFonts w:cs="Times New Roman"/>
        </w:rPr>
      </w:pPr>
    </w:p>
    <w:p w14:paraId="3191BC71" w14:textId="77777777" w:rsidR="000153DD" w:rsidRPr="00462E06" w:rsidRDefault="000153DD" w:rsidP="00386B54">
      <w:pPr>
        <w:ind w:firstLineChars="0" w:firstLine="0"/>
        <w:rPr>
          <w:rFonts w:cs="Times New Roman"/>
        </w:rPr>
        <w:sectPr w:rsidR="000153DD" w:rsidRPr="00462E06" w:rsidSect="00CB5A7F">
          <w:pgSz w:w="11906" w:h="16838" w:code="9"/>
          <w:pgMar w:top="1440" w:right="1418" w:bottom="1440" w:left="1418" w:header="851" w:footer="992" w:gutter="0"/>
          <w:cols w:space="425"/>
          <w:titlePg/>
          <w:docGrid w:type="lines" w:linePitch="326"/>
        </w:sectPr>
      </w:pPr>
    </w:p>
    <w:p w14:paraId="3EF703F5" w14:textId="77777777" w:rsidR="00FE49D7" w:rsidRPr="00462E06" w:rsidRDefault="00FE49D7" w:rsidP="00FE49D7">
      <w:pPr>
        <w:spacing w:line="240" w:lineRule="auto"/>
        <w:ind w:firstLine="480"/>
        <w:rPr>
          <w:rFonts w:cs="Times New Roman"/>
        </w:rPr>
      </w:pPr>
    </w:p>
    <w:p w14:paraId="255F9DBB" w14:textId="77777777" w:rsidR="00FE49D7" w:rsidRPr="00462E06" w:rsidRDefault="00002CCF" w:rsidP="00173561">
      <w:pPr>
        <w:pStyle w:val="a0"/>
        <w:rPr>
          <w:rFonts w:cs="Times New Roman"/>
        </w:rPr>
      </w:pPr>
      <w:bookmarkStart w:id="124" w:name="_Toc512758369"/>
      <w:r w:rsidRPr="00462E06">
        <w:rPr>
          <w:rFonts w:cs="Times New Roman"/>
        </w:rPr>
        <w:t>结论</w:t>
      </w:r>
      <w:bookmarkEnd w:id="124"/>
    </w:p>
    <w:p w14:paraId="6032CC99" w14:textId="77777777" w:rsidR="00DD472D" w:rsidRPr="00462E06" w:rsidRDefault="00DD472D" w:rsidP="00DD472D">
      <w:pPr>
        <w:spacing w:line="240" w:lineRule="auto"/>
        <w:ind w:firstLine="480"/>
        <w:rPr>
          <w:rFonts w:cs="Times New Roman"/>
        </w:rPr>
      </w:pPr>
    </w:p>
    <w:p w14:paraId="17DFF63B" w14:textId="77777777" w:rsidR="00FD03DC" w:rsidRPr="00462E06" w:rsidRDefault="00AB2FD0" w:rsidP="00A94CA5">
      <w:pPr>
        <w:ind w:firstLine="480"/>
        <w:rPr>
          <w:rFonts w:cs="Times New Roman"/>
        </w:rPr>
      </w:pPr>
      <w:r w:rsidRPr="00462E06">
        <w:rPr>
          <w:rFonts w:cs="Times New Roman"/>
        </w:rPr>
        <w:t>本</w:t>
      </w:r>
      <w:r w:rsidR="009C55AA" w:rsidRPr="00462E06">
        <w:rPr>
          <w:rFonts w:cs="Times New Roman"/>
        </w:rPr>
        <w:t>研究</w:t>
      </w:r>
      <w:r w:rsidR="00821838" w:rsidRPr="00462E06">
        <w:rPr>
          <w:rFonts w:cs="Times New Roman"/>
        </w:rPr>
        <w:t>在现有的</w:t>
      </w:r>
      <w:r w:rsidR="00E50D1D" w:rsidRPr="00462E06">
        <w:rPr>
          <w:rFonts w:cs="Times New Roman"/>
        </w:rPr>
        <w:t>数据基础上</w:t>
      </w:r>
      <w:r w:rsidR="00821838" w:rsidRPr="00462E06">
        <w:rPr>
          <w:rFonts w:cs="Times New Roman"/>
        </w:rPr>
        <w:t>，完成了驾驶员动态视觉搜索模式的析取</w:t>
      </w:r>
      <w:r w:rsidR="00992EF2" w:rsidRPr="00462E06">
        <w:rPr>
          <w:rFonts w:cs="Times New Roman"/>
        </w:rPr>
        <w:t>与分析</w:t>
      </w:r>
      <w:r w:rsidR="00821838" w:rsidRPr="00462E06">
        <w:rPr>
          <w:rFonts w:cs="Times New Roman"/>
        </w:rPr>
        <w:t>，并且基于所得模式提出一种将聚类结果与有监督学习算法相结合的新预测方法。研究将驾驶员的视觉区域划分为</w:t>
      </w:r>
      <w:r w:rsidR="00821838" w:rsidRPr="00462E06">
        <w:rPr>
          <w:rFonts w:cs="Times New Roman"/>
        </w:rPr>
        <w:t>13</w:t>
      </w:r>
      <w:r w:rsidR="00821838" w:rsidRPr="00462E06">
        <w:rPr>
          <w:rFonts w:cs="Times New Roman"/>
        </w:rPr>
        <w:t>个区，并</w:t>
      </w:r>
      <w:r w:rsidR="001D3658" w:rsidRPr="00462E06">
        <w:rPr>
          <w:rFonts w:cs="Times New Roman"/>
        </w:rPr>
        <w:t>将</w:t>
      </w:r>
      <w:r w:rsidR="00821838" w:rsidRPr="00462E06">
        <w:rPr>
          <w:rFonts w:cs="Times New Roman"/>
        </w:rPr>
        <w:t>注视频次、注视时长、转移概率作为</w:t>
      </w:r>
      <w:r w:rsidR="001269D0" w:rsidRPr="00462E06">
        <w:rPr>
          <w:rFonts w:cs="Times New Roman"/>
        </w:rPr>
        <w:t>衡量</w:t>
      </w:r>
      <w:r w:rsidR="00821838" w:rsidRPr="00462E06">
        <w:rPr>
          <w:rFonts w:cs="Times New Roman"/>
        </w:rPr>
        <w:t>驾驶员注视特性的指标。在特征选择中，在</w:t>
      </w:r>
      <w:r w:rsidR="00821838" w:rsidRPr="00462E06">
        <w:rPr>
          <w:rFonts w:cs="Times New Roman"/>
        </w:rPr>
        <w:t>FEAST</w:t>
      </w:r>
      <w:r w:rsidR="00821838" w:rsidRPr="00462E06">
        <w:rPr>
          <w:rFonts w:cs="Times New Roman"/>
        </w:rPr>
        <w:t>算法的基础上，配合显著性检验</w:t>
      </w:r>
      <w:r w:rsidR="00895FC2" w:rsidRPr="00462E06">
        <w:rPr>
          <w:rFonts w:cs="Times New Roman"/>
        </w:rPr>
        <w:t>筛选出了一些系列具有代表性的特征作为驾驶意图预测建模的主要特征。</w:t>
      </w:r>
    </w:p>
    <w:p w14:paraId="05F5F773" w14:textId="77777777" w:rsidR="006B365B" w:rsidRPr="00462E06" w:rsidRDefault="00580D6A" w:rsidP="006B365B">
      <w:pPr>
        <w:ind w:firstLine="480"/>
        <w:rPr>
          <w:rFonts w:cs="Times New Roman"/>
        </w:rPr>
      </w:pPr>
      <w:r w:rsidRPr="00462E06">
        <w:rPr>
          <w:rFonts w:cs="Times New Roman"/>
        </w:rPr>
        <w:t>在视觉搜索模式析取时，</w:t>
      </w:r>
      <w:r w:rsidR="00895FC2" w:rsidRPr="00462E06">
        <w:rPr>
          <w:rFonts w:cs="Times New Roman"/>
        </w:rPr>
        <w:t>采用层次聚类算法</w:t>
      </w:r>
      <w:r w:rsidRPr="00462E06">
        <w:rPr>
          <w:rFonts w:cs="Times New Roman"/>
        </w:rPr>
        <w:t>，绘制了聚类树形图和调和曲线观测聚类结果，通过模式的特征分析了不同模式的</w:t>
      </w:r>
      <w:r w:rsidR="00510502" w:rsidRPr="00462E06">
        <w:rPr>
          <w:rFonts w:cs="Times New Roman"/>
        </w:rPr>
        <w:t>规律</w:t>
      </w:r>
      <w:r w:rsidR="00B52CE7" w:rsidRPr="00462E06">
        <w:rPr>
          <w:rFonts w:cs="Times New Roman"/>
        </w:rPr>
        <w:t>，并根据其特点</w:t>
      </w:r>
      <w:r w:rsidR="005C5C09" w:rsidRPr="00462E06">
        <w:rPr>
          <w:rFonts w:cs="Times New Roman"/>
        </w:rPr>
        <w:t>为其命名</w:t>
      </w:r>
      <w:r w:rsidRPr="00462E06">
        <w:rPr>
          <w:rFonts w:cs="Times New Roman"/>
        </w:rPr>
        <w:t>。</w:t>
      </w:r>
    </w:p>
    <w:p w14:paraId="4822AB3A" w14:textId="217EB2E2" w:rsidR="00DC2FA5" w:rsidRPr="00462E06" w:rsidRDefault="00895FC2" w:rsidP="006B365B">
      <w:pPr>
        <w:ind w:firstLine="480"/>
        <w:rPr>
          <w:rFonts w:cs="Times New Roman"/>
        </w:rPr>
      </w:pPr>
      <w:r w:rsidRPr="00462E06">
        <w:rPr>
          <w:rFonts w:cs="Times New Roman"/>
        </w:rPr>
        <w:t>在建模预测时，</w:t>
      </w:r>
      <w:r w:rsidR="00DC2FA5" w:rsidRPr="00462E06">
        <w:rPr>
          <w:rFonts w:cs="Times New Roman"/>
        </w:rPr>
        <w:t>本研究将所得的视觉搜索模式与有监督学习方法相结合</w:t>
      </w:r>
      <w:r w:rsidR="00905D2F" w:rsidRPr="00462E06">
        <w:rPr>
          <w:rFonts w:cs="Times New Roman"/>
        </w:rPr>
        <w:t>，</w:t>
      </w:r>
      <w:r w:rsidR="001B5859" w:rsidRPr="00462E06">
        <w:rPr>
          <w:rFonts w:cs="Times New Roman"/>
        </w:rPr>
        <w:t>提出</w:t>
      </w:r>
      <w:r w:rsidR="00905D2F" w:rsidRPr="00462E06">
        <w:rPr>
          <w:rFonts w:cs="Times New Roman"/>
        </w:rPr>
        <w:t>一种新的预测方法</w:t>
      </w:r>
      <w:r w:rsidR="00DC2FA5" w:rsidRPr="00462E06">
        <w:rPr>
          <w:rFonts w:cs="Times New Roman"/>
        </w:rPr>
        <w:t>，</w:t>
      </w:r>
      <w:r w:rsidR="00905D2F" w:rsidRPr="00462E06">
        <w:rPr>
          <w:rFonts w:cs="Times New Roman"/>
        </w:rPr>
        <w:t>并</w:t>
      </w:r>
      <w:r w:rsidR="00886606" w:rsidRPr="00462E06">
        <w:rPr>
          <w:rFonts w:cs="Times New Roman"/>
        </w:rPr>
        <w:t>成功</w:t>
      </w:r>
      <w:r w:rsidR="00DC2FA5" w:rsidRPr="00462E06">
        <w:rPr>
          <w:rFonts w:cs="Times New Roman"/>
        </w:rPr>
        <w:t>实现</w:t>
      </w:r>
      <w:r w:rsidR="00886606" w:rsidRPr="00462E06">
        <w:rPr>
          <w:rFonts w:cs="Times New Roman"/>
        </w:rPr>
        <w:t>了</w:t>
      </w:r>
      <w:r w:rsidR="00784417" w:rsidRPr="00462E06">
        <w:rPr>
          <w:rFonts w:cs="Times New Roman"/>
        </w:rPr>
        <w:t>其</w:t>
      </w:r>
      <w:r w:rsidR="00886606" w:rsidRPr="00462E06">
        <w:rPr>
          <w:rFonts w:cs="Times New Roman"/>
        </w:rPr>
        <w:t>对分类准确率的优化。</w:t>
      </w:r>
      <w:r w:rsidR="006B365B" w:rsidRPr="00462E06">
        <w:rPr>
          <w:rFonts w:cs="Times New Roman"/>
        </w:rPr>
        <w:t>其中采用的有监督学习方法分别为：支持向量机和随机森林。为了提高数据利用率</w:t>
      </w:r>
      <w:r w:rsidR="004408AF">
        <w:rPr>
          <w:rFonts w:cs="Times New Roman" w:hint="eastAsia"/>
        </w:rPr>
        <w:t>使</w:t>
      </w:r>
      <w:r w:rsidR="006B365B" w:rsidRPr="00462E06">
        <w:rPr>
          <w:rFonts w:cs="Times New Roman"/>
        </w:rPr>
        <w:t>用了交叉验证，同时还</w:t>
      </w:r>
      <w:r w:rsidR="00980395">
        <w:rPr>
          <w:rFonts w:cs="Times New Roman" w:hint="eastAsia"/>
        </w:rPr>
        <w:t>使用</w:t>
      </w:r>
      <w:r w:rsidR="006B365B" w:rsidRPr="00462E06">
        <w:rPr>
          <w:rFonts w:cs="Times New Roman"/>
        </w:rPr>
        <w:t>了网格搜索法进行参数的寻优。最后进行了新方法与传统方法准确率的对比。</w:t>
      </w:r>
    </w:p>
    <w:p w14:paraId="750FAF9A" w14:textId="77777777" w:rsidR="00A94CA5" w:rsidRPr="00462E06" w:rsidRDefault="00A94CA5" w:rsidP="00A94CA5">
      <w:pPr>
        <w:ind w:firstLine="480"/>
        <w:rPr>
          <w:rFonts w:cs="Times New Roman"/>
        </w:rPr>
      </w:pPr>
      <w:r w:rsidRPr="00462E06">
        <w:rPr>
          <w:rFonts w:cs="Times New Roman"/>
        </w:rPr>
        <w:t>本章在总结了前述众多分析和结果以后，得出以下</w:t>
      </w:r>
      <w:r w:rsidR="00BA3BA3" w:rsidRPr="00462E06">
        <w:rPr>
          <w:rFonts w:cs="Times New Roman"/>
        </w:rPr>
        <w:t>主要</w:t>
      </w:r>
      <w:r w:rsidRPr="00462E06">
        <w:rPr>
          <w:rFonts w:cs="Times New Roman"/>
        </w:rPr>
        <w:t>结论：</w:t>
      </w:r>
    </w:p>
    <w:p w14:paraId="75D0977C" w14:textId="77777777" w:rsidR="006C7593" w:rsidRPr="00462E06" w:rsidRDefault="00377666" w:rsidP="006C7593">
      <w:pPr>
        <w:ind w:firstLine="480"/>
        <w:rPr>
          <w:rFonts w:cs="Times New Roman"/>
        </w:rPr>
      </w:pPr>
      <w:r w:rsidRPr="00462E06">
        <w:rPr>
          <w:rFonts w:cs="Times New Roman"/>
        </w:rPr>
        <w:t>1</w:t>
      </w:r>
      <w:r w:rsidRPr="00462E06">
        <w:rPr>
          <w:rFonts w:cs="Times New Roman"/>
        </w:rPr>
        <w:t>、在绿灯情况下，左转时存在模式</w:t>
      </w:r>
      <w:r w:rsidRPr="00462E06">
        <w:rPr>
          <w:rFonts w:cs="Times New Roman"/>
        </w:rPr>
        <w:t>L</w:t>
      </w:r>
      <w:r w:rsidRPr="00462E06">
        <w:rPr>
          <w:rFonts w:cs="Times New Roman"/>
        </w:rPr>
        <w:t>、模式</w:t>
      </w:r>
      <w:r w:rsidRPr="00462E06">
        <w:rPr>
          <w:rFonts w:cs="Times New Roman"/>
        </w:rPr>
        <w:t>LS</w:t>
      </w:r>
      <w:r w:rsidRPr="00462E06">
        <w:rPr>
          <w:rFonts w:cs="Times New Roman"/>
        </w:rPr>
        <w:t>；直行时存在模式</w:t>
      </w:r>
      <w:r w:rsidRPr="00462E06">
        <w:rPr>
          <w:rFonts w:cs="Times New Roman"/>
        </w:rPr>
        <w:t>R</w:t>
      </w:r>
      <w:r w:rsidRPr="00462E06">
        <w:rPr>
          <w:rFonts w:cs="Times New Roman"/>
        </w:rPr>
        <w:t>、模式</w:t>
      </w:r>
      <w:r w:rsidRPr="00462E06">
        <w:rPr>
          <w:rFonts w:cs="Times New Roman"/>
        </w:rPr>
        <w:t>LS</w:t>
      </w:r>
      <w:r w:rsidRPr="00462E06">
        <w:rPr>
          <w:rFonts w:cs="Times New Roman"/>
        </w:rPr>
        <w:t>；右转时存在模式</w:t>
      </w:r>
      <w:r w:rsidRPr="00462E06">
        <w:rPr>
          <w:rFonts w:cs="Times New Roman"/>
        </w:rPr>
        <w:t>LS</w:t>
      </w:r>
      <w:r w:rsidRPr="00462E06">
        <w:rPr>
          <w:rFonts w:cs="Times New Roman"/>
        </w:rPr>
        <w:t>、模式</w:t>
      </w:r>
      <w:r w:rsidRPr="00462E06">
        <w:rPr>
          <w:rFonts w:cs="Times New Roman"/>
        </w:rPr>
        <w:t>R</w:t>
      </w:r>
      <w:r w:rsidR="00DC3693" w:rsidRPr="00462E06">
        <w:rPr>
          <w:rFonts w:cs="Times New Roman"/>
        </w:rPr>
        <w:t>。</w:t>
      </w:r>
      <w:r w:rsidR="006C7593" w:rsidRPr="00462E06">
        <w:rPr>
          <w:rFonts w:cs="Times New Roman"/>
        </w:rPr>
        <w:t>每种驾驶意图下都存在侧重关注前方的模式，说明前方道路是驾驶员重点关注的区域。左转时，两种视觉搜索模式对左向的关注重点不同，模式</w:t>
      </w:r>
      <w:r w:rsidR="006C7593" w:rsidRPr="00462E06">
        <w:rPr>
          <w:rFonts w:cs="Times New Roman"/>
        </w:rPr>
        <w:t>L</w:t>
      </w:r>
      <w:r w:rsidR="006C7593" w:rsidRPr="00462E06">
        <w:rPr>
          <w:rFonts w:cs="Times New Roman"/>
        </w:rPr>
        <w:t>侧重关注左视镜即车辆后方，模式</w:t>
      </w:r>
      <w:r w:rsidR="006C7593" w:rsidRPr="00462E06">
        <w:rPr>
          <w:rFonts w:cs="Times New Roman"/>
        </w:rPr>
        <w:t>LS</w:t>
      </w:r>
      <w:r w:rsidR="006C7593" w:rsidRPr="00462E06">
        <w:rPr>
          <w:rFonts w:cs="Times New Roman"/>
        </w:rPr>
        <w:t>侧重关注左侧区域即车辆前方；直行时存在一种模式对左侧道路的关注度非常低；右转时两种视觉搜索模式对左侧道路的关注度均较低</w:t>
      </w:r>
      <w:r w:rsidR="007D65B1" w:rsidRPr="00462E06">
        <w:rPr>
          <w:rFonts w:cs="Times New Roman"/>
        </w:rPr>
        <w:t>。</w:t>
      </w:r>
    </w:p>
    <w:p w14:paraId="5E5069A7" w14:textId="17EACFD3" w:rsidR="00A94CA5" w:rsidRPr="00462E06" w:rsidRDefault="00EF326C" w:rsidP="00665431">
      <w:pPr>
        <w:ind w:firstLine="480"/>
        <w:rPr>
          <w:rFonts w:cs="Times New Roman"/>
        </w:rPr>
      </w:pPr>
      <w:r w:rsidRPr="00462E06">
        <w:rPr>
          <w:rFonts w:cs="Times New Roman"/>
        </w:rPr>
        <w:t>2</w:t>
      </w:r>
      <w:r w:rsidRPr="00462E06">
        <w:rPr>
          <w:rFonts w:cs="Times New Roman"/>
        </w:rPr>
        <w:t>、</w:t>
      </w:r>
      <w:r w:rsidR="006407AC" w:rsidRPr="00462E06">
        <w:rPr>
          <w:rFonts w:cs="Times New Roman"/>
        </w:rPr>
        <w:t>在红灯情况下，</w:t>
      </w:r>
      <w:r w:rsidR="00EA012B" w:rsidRPr="00462E06">
        <w:rPr>
          <w:rFonts w:cs="Times New Roman"/>
        </w:rPr>
        <w:t>左转时存在模式</w:t>
      </w:r>
      <w:r w:rsidR="00EA012B" w:rsidRPr="00462E06">
        <w:rPr>
          <w:rFonts w:cs="Times New Roman"/>
        </w:rPr>
        <w:t>X</w:t>
      </w:r>
      <w:r w:rsidR="00EA012B" w:rsidRPr="00462E06">
        <w:rPr>
          <w:rFonts w:cs="Times New Roman"/>
        </w:rPr>
        <w:t>、模式</w:t>
      </w:r>
      <w:r w:rsidR="00EA012B" w:rsidRPr="00462E06">
        <w:rPr>
          <w:rFonts w:cs="Times New Roman"/>
        </w:rPr>
        <w:t>L</w:t>
      </w:r>
      <w:r w:rsidR="00EA012B" w:rsidRPr="00462E06">
        <w:rPr>
          <w:rFonts w:cs="Times New Roman"/>
        </w:rPr>
        <w:t>；直行时存在模式</w:t>
      </w:r>
      <w:r w:rsidR="00EA012B" w:rsidRPr="00462E06">
        <w:rPr>
          <w:rFonts w:cs="Times New Roman"/>
        </w:rPr>
        <w:t>X</w:t>
      </w:r>
      <w:r w:rsidR="00EA012B" w:rsidRPr="00462E06">
        <w:rPr>
          <w:rFonts w:cs="Times New Roman"/>
        </w:rPr>
        <w:t>、模式</w:t>
      </w:r>
      <w:r w:rsidR="00EA012B" w:rsidRPr="00462E06">
        <w:rPr>
          <w:rFonts w:cs="Times New Roman"/>
        </w:rPr>
        <w:t>XC</w:t>
      </w:r>
      <w:r w:rsidR="00EA012B" w:rsidRPr="00462E06">
        <w:rPr>
          <w:rFonts w:cs="Times New Roman"/>
        </w:rPr>
        <w:t>；右转时存在模式</w:t>
      </w:r>
      <w:r w:rsidR="00EA012B" w:rsidRPr="00462E06">
        <w:rPr>
          <w:rFonts w:cs="Times New Roman"/>
        </w:rPr>
        <w:t>LSX</w:t>
      </w:r>
      <w:r w:rsidR="00EA012B" w:rsidRPr="00462E06">
        <w:rPr>
          <w:rFonts w:cs="Times New Roman"/>
        </w:rPr>
        <w:t>、模式</w:t>
      </w:r>
      <w:r w:rsidR="00EA012B" w:rsidRPr="00462E06">
        <w:rPr>
          <w:rFonts w:cs="Times New Roman"/>
        </w:rPr>
        <w:t>RX</w:t>
      </w:r>
      <w:r w:rsidR="00CC1260" w:rsidRPr="00462E06">
        <w:rPr>
          <w:rFonts w:cs="Times New Roman"/>
        </w:rPr>
        <w:t>对比三种驾驶意图的视觉搜索模式之间的差别可分析得，</w:t>
      </w:r>
      <w:r w:rsidR="004408AF">
        <w:rPr>
          <w:rFonts w:cs="Times New Roman" w:hint="eastAsia"/>
        </w:rPr>
        <w:t>与绿灯相比，</w:t>
      </w:r>
      <w:r w:rsidR="00CC1260" w:rsidRPr="00462E06">
        <w:rPr>
          <w:rFonts w:cs="Times New Roman"/>
        </w:rPr>
        <w:t>红灯时</w:t>
      </w:r>
      <w:r w:rsidR="004408AF">
        <w:rPr>
          <w:rFonts w:cs="Times New Roman" w:hint="eastAsia"/>
        </w:rPr>
        <w:t>的</w:t>
      </w:r>
      <w:r w:rsidR="00CC1260" w:rsidRPr="00462E06">
        <w:rPr>
          <w:rFonts w:cs="Times New Roman"/>
        </w:rPr>
        <w:t>驾驶员对信号灯区域的关注度均较高。左转时，模式</w:t>
      </w:r>
      <w:r w:rsidR="00CC1260" w:rsidRPr="00462E06">
        <w:rPr>
          <w:rFonts w:cs="Times New Roman"/>
        </w:rPr>
        <w:t>L</w:t>
      </w:r>
      <w:r w:rsidR="00CC1260" w:rsidRPr="00462E06">
        <w:rPr>
          <w:rFonts w:cs="Times New Roman"/>
        </w:rPr>
        <w:t>占样本总量</w:t>
      </w:r>
      <w:r w:rsidR="00CC1260" w:rsidRPr="00462E06">
        <w:rPr>
          <w:rFonts w:cs="Times New Roman"/>
        </w:rPr>
        <w:t>61.5%</w:t>
      </w:r>
      <w:r w:rsidR="00CC1260" w:rsidRPr="00462E06">
        <w:rPr>
          <w:rFonts w:cs="Times New Roman"/>
        </w:rPr>
        <w:t>，说明驾驶员在等红灯时较倾向于关注左侧道路。直行时，驾驶员对左右两侧的关注度降低，对信号灯区域的关注度在三种驾驶意图中最高。右转时，虽然</w:t>
      </w:r>
      <w:r w:rsidR="004F1A91" w:rsidRPr="00462E06">
        <w:rPr>
          <w:rFonts w:cs="Times New Roman"/>
        </w:rPr>
        <w:t>不受红灯限制</w:t>
      </w:r>
      <w:r w:rsidR="00CC1260" w:rsidRPr="00462E06">
        <w:rPr>
          <w:rFonts w:cs="Times New Roman"/>
        </w:rPr>
        <w:t>，但数据表明，驾驶员依然会对信号灯保持一定的关注度</w:t>
      </w:r>
      <w:r w:rsidR="007D65B1" w:rsidRPr="00462E06">
        <w:rPr>
          <w:rFonts w:cs="Times New Roman"/>
        </w:rPr>
        <w:t>。</w:t>
      </w:r>
    </w:p>
    <w:p w14:paraId="4DF22460" w14:textId="77777777" w:rsidR="00A94CA5" w:rsidRPr="00462E06" w:rsidRDefault="008A3853" w:rsidP="00A94CA5">
      <w:pPr>
        <w:ind w:firstLine="480"/>
        <w:rPr>
          <w:rFonts w:cs="Times New Roman"/>
        </w:rPr>
      </w:pPr>
      <w:r w:rsidRPr="00462E06">
        <w:rPr>
          <w:rFonts w:cs="Times New Roman"/>
        </w:rPr>
        <w:t>3</w:t>
      </w:r>
      <w:r w:rsidR="00322DD6" w:rsidRPr="00462E06">
        <w:rPr>
          <w:rFonts w:cs="Times New Roman"/>
        </w:rPr>
        <w:t>、</w:t>
      </w:r>
      <w:r w:rsidR="002402FB" w:rsidRPr="00462E06">
        <w:rPr>
          <w:rFonts w:cs="Times New Roman"/>
        </w:rPr>
        <w:t>采用</w:t>
      </w:r>
      <w:r w:rsidR="002402FB" w:rsidRPr="00462E06">
        <w:rPr>
          <w:rFonts w:cs="Times New Roman"/>
        </w:rPr>
        <w:t>SVM</w:t>
      </w:r>
      <w:r w:rsidR="002402FB" w:rsidRPr="00462E06">
        <w:rPr>
          <w:rFonts w:cs="Times New Roman"/>
        </w:rPr>
        <w:t>算法时，</w:t>
      </w:r>
      <w:r w:rsidR="005720AA" w:rsidRPr="00462E06">
        <w:rPr>
          <w:rFonts w:cs="Times New Roman"/>
        </w:rPr>
        <w:t>绿灯情况下，</w:t>
      </w:r>
      <w:r w:rsidR="00AE5C60" w:rsidRPr="00462E06">
        <w:rPr>
          <w:rFonts w:cs="Times New Roman"/>
        </w:rPr>
        <w:t>十折交叉验证时</w:t>
      </w:r>
      <w:r w:rsidR="00576733" w:rsidRPr="00462E06">
        <w:rPr>
          <w:rFonts w:cs="Times New Roman"/>
        </w:rPr>
        <w:t>新方法的准确普遍高于传统方法。在惩罚系数</w:t>
      </w:r>
      <w:r w:rsidR="00576733" w:rsidRPr="00462E06">
        <w:rPr>
          <w:rFonts w:cs="Times New Roman"/>
        </w:rPr>
        <w:t>c</w:t>
      </w:r>
      <w:r w:rsidR="00576733" w:rsidRPr="00462E06">
        <w:rPr>
          <w:rFonts w:cs="Times New Roman"/>
        </w:rPr>
        <w:t>和参数</w:t>
      </w:r>
      <w:r w:rsidR="00576733" w:rsidRPr="00462E06">
        <w:rPr>
          <w:rFonts w:cs="Times New Roman"/>
        </w:rPr>
        <w:t>g</w:t>
      </w:r>
      <w:r w:rsidR="00576733" w:rsidRPr="00462E06">
        <w:rPr>
          <w:rFonts w:cs="Times New Roman"/>
        </w:rPr>
        <w:t>较低时，新方法对准确率的提升最为明显，比传统方法的准确率最多高出</w:t>
      </w:r>
      <w:r w:rsidR="00576733" w:rsidRPr="00462E06">
        <w:rPr>
          <w:rFonts w:cs="Times New Roman"/>
        </w:rPr>
        <w:t>6</w:t>
      </w:r>
      <w:r w:rsidR="00113D76" w:rsidRPr="00462E06">
        <w:rPr>
          <w:rFonts w:cs="Times New Roman"/>
        </w:rPr>
        <w:t>.3</w:t>
      </w:r>
      <w:r w:rsidR="00576733" w:rsidRPr="00462E06">
        <w:rPr>
          <w:rFonts w:cs="Times New Roman"/>
        </w:rPr>
        <w:t>%</w:t>
      </w:r>
      <w:r w:rsidR="00576733" w:rsidRPr="00462E06">
        <w:rPr>
          <w:rFonts w:cs="Times New Roman"/>
        </w:rPr>
        <w:t>，但随着</w:t>
      </w:r>
      <w:r w:rsidR="00576733" w:rsidRPr="00462E06">
        <w:rPr>
          <w:rFonts w:cs="Times New Roman"/>
        </w:rPr>
        <w:t>c</w:t>
      </w:r>
      <w:r w:rsidR="00576733" w:rsidRPr="00462E06">
        <w:rPr>
          <w:rFonts w:cs="Times New Roman"/>
        </w:rPr>
        <w:t>和</w:t>
      </w:r>
      <w:r w:rsidR="00576733" w:rsidRPr="00462E06">
        <w:rPr>
          <w:rFonts w:cs="Times New Roman"/>
        </w:rPr>
        <w:t>g</w:t>
      </w:r>
      <w:r w:rsidR="00576733" w:rsidRPr="00462E06">
        <w:rPr>
          <w:rFonts w:cs="Times New Roman"/>
        </w:rPr>
        <w:t>的增加，这种优势在逐渐减少。五折</w:t>
      </w:r>
      <w:r w:rsidR="0071679B" w:rsidRPr="00462E06">
        <w:rPr>
          <w:rFonts w:cs="Times New Roman"/>
        </w:rPr>
        <w:t>交叉验证</w:t>
      </w:r>
      <w:r w:rsidR="00576733" w:rsidRPr="00462E06">
        <w:rPr>
          <w:rFonts w:cs="Times New Roman"/>
        </w:rPr>
        <w:t>时，表现出的规律与十折交叉验证情况时类似，其中新方法准确率最多高出</w:t>
      </w:r>
      <w:r w:rsidR="00576733" w:rsidRPr="00462E06">
        <w:rPr>
          <w:rFonts w:cs="Times New Roman"/>
        </w:rPr>
        <w:t>5</w:t>
      </w:r>
      <w:r w:rsidR="00113D76" w:rsidRPr="00462E06">
        <w:rPr>
          <w:rFonts w:cs="Times New Roman"/>
        </w:rPr>
        <w:t>.2</w:t>
      </w:r>
      <w:r w:rsidR="00576733" w:rsidRPr="00462E06">
        <w:rPr>
          <w:rFonts w:cs="Times New Roman"/>
        </w:rPr>
        <w:t>%</w:t>
      </w:r>
      <w:r w:rsidR="007C3C1B" w:rsidRPr="00462E06">
        <w:rPr>
          <w:rFonts w:cs="Times New Roman"/>
        </w:rPr>
        <w:t>。红</w:t>
      </w:r>
      <w:r w:rsidR="005515E2" w:rsidRPr="00462E06">
        <w:rPr>
          <w:rFonts w:cs="Times New Roman"/>
        </w:rPr>
        <w:t>情况下</w:t>
      </w:r>
      <w:r w:rsidR="00F54139" w:rsidRPr="00462E06">
        <w:rPr>
          <w:rFonts w:cs="Times New Roman"/>
        </w:rPr>
        <w:t>表</w:t>
      </w:r>
      <w:r w:rsidR="007C3C1B" w:rsidRPr="00462E06">
        <w:rPr>
          <w:rFonts w:cs="Times New Roman"/>
        </w:rPr>
        <w:t>现出</w:t>
      </w:r>
      <w:r w:rsidR="0012019E" w:rsidRPr="00462E06">
        <w:rPr>
          <w:rFonts w:cs="Times New Roman"/>
        </w:rPr>
        <w:t>的规律</w:t>
      </w:r>
      <w:r w:rsidR="007C3C1B" w:rsidRPr="00462E06">
        <w:rPr>
          <w:rFonts w:cs="Times New Roman"/>
        </w:rPr>
        <w:t>与绿灯类似，随着参数的增大，新方法的优势逐渐减少。但是与绿灯不同</w:t>
      </w:r>
      <w:r w:rsidR="007C3C1B" w:rsidRPr="00462E06">
        <w:rPr>
          <w:rFonts w:cs="Times New Roman"/>
        </w:rPr>
        <w:lastRenderedPageBreak/>
        <w:t>的是，红灯下新方法对准确率的提升更为明显，十折交叉验证时最多可提高</w:t>
      </w:r>
      <w:r w:rsidR="007C3C1B" w:rsidRPr="00462E06">
        <w:rPr>
          <w:rFonts w:cs="Times New Roman"/>
        </w:rPr>
        <w:t>9%</w:t>
      </w:r>
      <w:r w:rsidR="007C3C1B" w:rsidRPr="00462E06">
        <w:rPr>
          <w:rFonts w:cs="Times New Roman"/>
        </w:rPr>
        <w:t>，五折交叉验证时，最多可提高</w:t>
      </w:r>
      <w:r w:rsidR="007C3C1B" w:rsidRPr="00462E06">
        <w:rPr>
          <w:rFonts w:cs="Times New Roman"/>
        </w:rPr>
        <w:t>7</w:t>
      </w:r>
      <w:r w:rsidR="00417D5E" w:rsidRPr="00462E06">
        <w:rPr>
          <w:rFonts w:cs="Times New Roman"/>
        </w:rPr>
        <w:t>.8</w:t>
      </w:r>
      <w:r w:rsidR="007C3C1B" w:rsidRPr="00462E06">
        <w:rPr>
          <w:rFonts w:cs="Times New Roman"/>
        </w:rPr>
        <w:t>%</w:t>
      </w:r>
      <w:r w:rsidR="007D65B1" w:rsidRPr="00462E06">
        <w:rPr>
          <w:rFonts w:cs="Times New Roman"/>
        </w:rPr>
        <w:t>。</w:t>
      </w:r>
    </w:p>
    <w:p w14:paraId="5D6A689D" w14:textId="77777777" w:rsidR="00437257" w:rsidRPr="00462E06" w:rsidRDefault="003621A7" w:rsidP="00437257">
      <w:pPr>
        <w:ind w:firstLine="480"/>
        <w:rPr>
          <w:rFonts w:cs="Times New Roman"/>
        </w:rPr>
      </w:pPr>
      <w:r w:rsidRPr="00462E06">
        <w:rPr>
          <w:rFonts w:cs="Times New Roman"/>
        </w:rPr>
        <w:t>4</w:t>
      </w:r>
      <w:r w:rsidRPr="00462E06">
        <w:rPr>
          <w:rFonts w:cs="Times New Roman"/>
        </w:rPr>
        <w:t>、采用随机森林算法时，</w:t>
      </w:r>
      <w:r w:rsidR="000424B4" w:rsidRPr="00462E06">
        <w:rPr>
          <w:rFonts w:cs="Times New Roman"/>
        </w:rPr>
        <w:t>新方法对于准确率的提高不如支持向量机明显，</w:t>
      </w:r>
      <w:r w:rsidR="008C78E3" w:rsidRPr="00462E06">
        <w:rPr>
          <w:rFonts w:cs="Times New Roman"/>
        </w:rPr>
        <w:t>但</w:t>
      </w:r>
      <w:r w:rsidR="000424B4" w:rsidRPr="00462E06">
        <w:rPr>
          <w:rFonts w:cs="Times New Roman"/>
        </w:rPr>
        <w:t>依然能在一定程度上起到优化</w:t>
      </w:r>
      <w:r w:rsidR="00B20FF6" w:rsidRPr="00462E06">
        <w:rPr>
          <w:rFonts w:cs="Times New Roman"/>
        </w:rPr>
        <w:t>作用。</w:t>
      </w:r>
      <w:r w:rsidR="00437257" w:rsidRPr="00462E06">
        <w:rPr>
          <w:rFonts w:cs="Times New Roman"/>
        </w:rPr>
        <w:t>在绿灯情况下，</w:t>
      </w:r>
      <w:r w:rsidR="004E3685" w:rsidRPr="00462E06">
        <w:rPr>
          <w:rFonts w:cs="Times New Roman"/>
        </w:rPr>
        <w:t>十折交叉验证时</w:t>
      </w:r>
      <w:r w:rsidR="005D1CFC" w:rsidRPr="00462E06">
        <w:rPr>
          <w:rFonts w:cs="Times New Roman"/>
        </w:rPr>
        <w:t>，新方法比传统方法准确率高</w:t>
      </w:r>
      <w:r w:rsidR="005D1CFC" w:rsidRPr="00462E06">
        <w:rPr>
          <w:rFonts w:cs="Times New Roman"/>
        </w:rPr>
        <w:t>1.8</w:t>
      </w:r>
      <w:r w:rsidR="004E1D38" w:rsidRPr="00462E06">
        <w:rPr>
          <w:rFonts w:cs="Times New Roman"/>
        </w:rPr>
        <w:t>%</w:t>
      </w:r>
      <w:r w:rsidR="005D1CFC" w:rsidRPr="00462E06">
        <w:rPr>
          <w:rFonts w:cs="Times New Roman"/>
        </w:rPr>
        <w:t>，五折交叉验证</w:t>
      </w:r>
      <w:r w:rsidR="00E12742" w:rsidRPr="00462E06">
        <w:rPr>
          <w:rFonts w:cs="Times New Roman"/>
        </w:rPr>
        <w:t>时</w:t>
      </w:r>
      <w:r w:rsidR="005D1CFC" w:rsidRPr="00462E06">
        <w:rPr>
          <w:rFonts w:cs="Times New Roman"/>
        </w:rPr>
        <w:t>高</w:t>
      </w:r>
      <w:r w:rsidR="005D1CFC" w:rsidRPr="00462E06">
        <w:rPr>
          <w:rFonts w:cs="Times New Roman"/>
        </w:rPr>
        <w:t>2%</w:t>
      </w:r>
      <w:r w:rsidR="005D1CFC" w:rsidRPr="00462E06">
        <w:rPr>
          <w:rFonts w:cs="Times New Roman"/>
        </w:rPr>
        <w:t>。在红灯情况下，十折</w:t>
      </w:r>
      <w:r w:rsidR="004E1D38" w:rsidRPr="00462E06">
        <w:rPr>
          <w:rFonts w:cs="Times New Roman"/>
        </w:rPr>
        <w:t>交叉验证时，新方法比传统方法准确率高</w:t>
      </w:r>
      <w:r w:rsidR="00E12742" w:rsidRPr="00462E06">
        <w:rPr>
          <w:rFonts w:cs="Times New Roman"/>
        </w:rPr>
        <w:t>2%</w:t>
      </w:r>
      <w:r w:rsidR="00E12742" w:rsidRPr="00462E06">
        <w:rPr>
          <w:rFonts w:cs="Times New Roman"/>
        </w:rPr>
        <w:t>，五折交叉验证时高</w:t>
      </w:r>
      <w:r w:rsidR="00E12742" w:rsidRPr="00462E06">
        <w:rPr>
          <w:rFonts w:cs="Times New Roman"/>
        </w:rPr>
        <w:t>2%</w:t>
      </w:r>
      <w:r w:rsidR="00E12742" w:rsidRPr="00462E06">
        <w:rPr>
          <w:rFonts w:cs="Times New Roman"/>
        </w:rPr>
        <w:t>。</w:t>
      </w:r>
    </w:p>
    <w:p w14:paraId="563C44E5" w14:textId="77777777" w:rsidR="003621A7" w:rsidRPr="00462E06" w:rsidRDefault="003621A7" w:rsidP="00C03CFC">
      <w:pPr>
        <w:ind w:firstLineChars="83" w:firstLine="199"/>
        <w:rPr>
          <w:rFonts w:cs="Times New Roman"/>
        </w:rPr>
      </w:pPr>
    </w:p>
    <w:p w14:paraId="612BFAAD" w14:textId="77777777" w:rsidR="00174950" w:rsidRPr="00462E06" w:rsidRDefault="00056C8E" w:rsidP="00506CCB">
      <w:pPr>
        <w:ind w:firstLine="480"/>
        <w:rPr>
          <w:rFonts w:cs="Times New Roman"/>
        </w:rPr>
        <w:sectPr w:rsidR="00174950" w:rsidRPr="00462E06" w:rsidSect="00674E12">
          <w:headerReference w:type="first" r:id="rId115"/>
          <w:pgSz w:w="11906" w:h="16838" w:code="9"/>
          <w:pgMar w:top="1440" w:right="1418" w:bottom="1440" w:left="1418" w:header="851" w:footer="992" w:gutter="0"/>
          <w:cols w:space="425"/>
          <w:docGrid w:type="lines" w:linePitch="326"/>
        </w:sectPr>
      </w:pPr>
      <w:r w:rsidRPr="00462E06">
        <w:rPr>
          <w:rFonts w:cs="Times New Roman"/>
        </w:rPr>
        <w:br w:type="page"/>
      </w:r>
    </w:p>
    <w:p w14:paraId="6F3CB7DB" w14:textId="77777777" w:rsidR="00174950" w:rsidRPr="00462E06" w:rsidRDefault="00174950" w:rsidP="00174950">
      <w:pPr>
        <w:spacing w:line="240" w:lineRule="auto"/>
        <w:ind w:firstLine="480"/>
        <w:rPr>
          <w:rFonts w:cs="Times New Roman"/>
        </w:rPr>
      </w:pPr>
    </w:p>
    <w:p w14:paraId="076633D0" w14:textId="77777777" w:rsidR="00174950" w:rsidRPr="00462E06" w:rsidRDefault="00174950" w:rsidP="005D513A">
      <w:pPr>
        <w:pStyle w:val="a0"/>
        <w:numPr>
          <w:ilvl w:val="0"/>
          <w:numId w:val="0"/>
        </w:numPr>
        <w:rPr>
          <w:rFonts w:cs="Times New Roman"/>
        </w:rPr>
      </w:pPr>
      <w:bookmarkStart w:id="125" w:name="_Toc512758370"/>
      <w:r w:rsidRPr="00462E06">
        <w:rPr>
          <w:rFonts w:cs="Times New Roman"/>
        </w:rPr>
        <w:t>参考文献</w:t>
      </w:r>
      <w:bookmarkEnd w:id="125"/>
    </w:p>
    <w:p w14:paraId="76DE71B9" w14:textId="77777777" w:rsidR="00856FC8" w:rsidRPr="00462E06" w:rsidRDefault="00856FC8" w:rsidP="00856FC8">
      <w:pPr>
        <w:ind w:firstLineChars="0" w:firstLine="0"/>
        <w:rPr>
          <w:rFonts w:cs="Times New Roman"/>
        </w:rPr>
      </w:pPr>
    </w:p>
    <w:p w14:paraId="4EBDCB21"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26" w:name="_Ref512434094"/>
      <w:r w:rsidRPr="00462E06">
        <w:rPr>
          <w:rFonts w:cs="Times New Roman"/>
          <w:shd w:val="clear" w:color="auto" w:fill="FFFFFF"/>
        </w:rPr>
        <w:t>马勇</w:t>
      </w:r>
      <w:r w:rsidRPr="00462E06">
        <w:rPr>
          <w:rFonts w:cs="Times New Roman"/>
          <w:shd w:val="clear" w:color="auto" w:fill="FFFFFF"/>
        </w:rPr>
        <w:t xml:space="preserve">, </w:t>
      </w:r>
      <w:r w:rsidRPr="00462E06">
        <w:rPr>
          <w:rFonts w:cs="Times New Roman"/>
          <w:shd w:val="clear" w:color="auto" w:fill="FFFFFF"/>
        </w:rPr>
        <w:t>付锐</w:t>
      </w:r>
      <w:r w:rsidRPr="00462E06">
        <w:rPr>
          <w:rFonts w:cs="Times New Roman"/>
          <w:shd w:val="clear" w:color="auto" w:fill="FFFFFF"/>
        </w:rPr>
        <w:t xml:space="preserve">. </w:t>
      </w:r>
      <w:r w:rsidRPr="00462E06">
        <w:rPr>
          <w:rFonts w:cs="Times New Roman"/>
          <w:shd w:val="clear" w:color="auto" w:fill="FFFFFF"/>
        </w:rPr>
        <w:t>驾驶人视觉特性与行车安全研究进展</w:t>
      </w:r>
      <w:r w:rsidRPr="00462E06">
        <w:rPr>
          <w:rFonts w:cs="Times New Roman"/>
          <w:shd w:val="clear" w:color="auto" w:fill="FFFFFF"/>
        </w:rPr>
        <w:t xml:space="preserve">[J]. </w:t>
      </w:r>
      <w:r w:rsidRPr="00462E06">
        <w:rPr>
          <w:rFonts w:cs="Times New Roman"/>
          <w:shd w:val="clear" w:color="auto" w:fill="FFFFFF"/>
        </w:rPr>
        <w:t>中国公路学报</w:t>
      </w:r>
      <w:r w:rsidRPr="00462E06">
        <w:rPr>
          <w:rFonts w:cs="Times New Roman"/>
          <w:shd w:val="clear" w:color="auto" w:fill="FFFFFF"/>
        </w:rPr>
        <w:t>, 2015, 28(6):82-94.</w:t>
      </w:r>
      <w:bookmarkEnd w:id="126"/>
      <w:r w:rsidRPr="00462E06">
        <w:rPr>
          <w:rFonts w:cs="Times New Roman"/>
          <w:shd w:val="clear" w:color="auto" w:fill="FFFFFF"/>
        </w:rPr>
        <w:t xml:space="preserve"> </w:t>
      </w:r>
    </w:p>
    <w:p w14:paraId="622693D1" w14:textId="0D03B566" w:rsidR="0054213D" w:rsidRPr="00462E06" w:rsidRDefault="0054213D" w:rsidP="000E5C5C">
      <w:pPr>
        <w:pStyle w:val="ac"/>
        <w:numPr>
          <w:ilvl w:val="0"/>
          <w:numId w:val="24"/>
        </w:numPr>
        <w:spacing w:before="0" w:after="0"/>
        <w:ind w:firstLineChars="0"/>
        <w:rPr>
          <w:rFonts w:cs="Times New Roman"/>
        </w:rPr>
      </w:pPr>
      <w:bookmarkStart w:id="127" w:name="_Ref512434105"/>
      <w:r w:rsidRPr="00462E06">
        <w:rPr>
          <w:rFonts w:cs="Times New Roman"/>
        </w:rPr>
        <w:t>冀秉魁</w:t>
      </w:r>
      <w:r w:rsidRPr="00462E06">
        <w:rPr>
          <w:rFonts w:cs="Times New Roman"/>
        </w:rPr>
        <w:t xml:space="preserve">. </w:t>
      </w:r>
      <w:r w:rsidRPr="00462E06">
        <w:rPr>
          <w:rFonts w:cs="Times New Roman"/>
        </w:rPr>
        <w:t>基于驾驶员视觉特性的驾驶行为预测方法研究</w:t>
      </w:r>
      <w:r w:rsidRPr="00462E06">
        <w:rPr>
          <w:rFonts w:cs="Times New Roman"/>
        </w:rPr>
        <w:t xml:space="preserve">[D]. </w:t>
      </w:r>
      <w:r w:rsidR="005D513A">
        <w:rPr>
          <w:rFonts w:cs="Times New Roman" w:hint="eastAsia"/>
        </w:rPr>
        <w:t>长春</w:t>
      </w:r>
      <w:r w:rsidR="005D513A">
        <w:rPr>
          <w:rFonts w:cs="Times New Roman" w:hint="eastAsia"/>
        </w:rPr>
        <w:t>:</w:t>
      </w:r>
      <w:r w:rsidRPr="00462E06">
        <w:rPr>
          <w:rFonts w:cs="Times New Roman"/>
        </w:rPr>
        <w:t>吉林大学</w:t>
      </w:r>
      <w:r w:rsidRPr="00462E06">
        <w:rPr>
          <w:rFonts w:cs="Times New Roman"/>
        </w:rPr>
        <w:t>, 2014.</w:t>
      </w:r>
      <w:bookmarkEnd w:id="127"/>
    </w:p>
    <w:p w14:paraId="7D01A92A" w14:textId="77777777" w:rsidR="0054213D" w:rsidRPr="00462E06" w:rsidRDefault="0054213D" w:rsidP="000E5C5C">
      <w:pPr>
        <w:pStyle w:val="ac"/>
        <w:numPr>
          <w:ilvl w:val="0"/>
          <w:numId w:val="24"/>
        </w:numPr>
        <w:spacing w:before="0" w:after="0"/>
        <w:ind w:firstLineChars="0"/>
        <w:rPr>
          <w:rFonts w:cs="Times New Roman"/>
        </w:rPr>
      </w:pPr>
      <w:bookmarkStart w:id="128" w:name="_Ref512434122"/>
      <w:r w:rsidRPr="00462E06">
        <w:rPr>
          <w:rFonts w:cs="Times New Roman"/>
          <w:shd w:val="clear" w:color="auto" w:fill="FFFFFF"/>
        </w:rPr>
        <w:t>施晓芬</w:t>
      </w:r>
      <w:r w:rsidRPr="00462E06">
        <w:rPr>
          <w:rFonts w:cs="Times New Roman"/>
          <w:shd w:val="clear" w:color="auto" w:fill="FFFFFF"/>
        </w:rPr>
        <w:t xml:space="preserve">. </w:t>
      </w:r>
      <w:r w:rsidRPr="00462E06">
        <w:rPr>
          <w:rFonts w:cs="Times New Roman"/>
          <w:shd w:val="clear" w:color="auto" w:fill="FFFFFF"/>
        </w:rPr>
        <w:t>城市信号交叉口驾驶员速度控制和视觉搜索行为研究</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2011.</w:t>
      </w:r>
      <w:bookmarkEnd w:id="128"/>
    </w:p>
    <w:p w14:paraId="43C3B435"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29" w:name="_Ref512434130"/>
      <w:r w:rsidRPr="00462E06">
        <w:rPr>
          <w:rFonts w:cs="Times New Roman"/>
        </w:rPr>
        <w:t>王芳</w:t>
      </w:r>
      <w:r w:rsidRPr="00462E06">
        <w:rPr>
          <w:rFonts w:cs="Times New Roman"/>
        </w:rPr>
        <w:t xml:space="preserve">, </w:t>
      </w:r>
      <w:r w:rsidRPr="00462E06">
        <w:rPr>
          <w:rFonts w:cs="Times New Roman"/>
        </w:rPr>
        <w:t>陈飞</w:t>
      </w:r>
      <w:r w:rsidRPr="00462E06">
        <w:rPr>
          <w:rFonts w:cs="Times New Roman"/>
        </w:rPr>
        <w:t xml:space="preserve">, </w:t>
      </w:r>
      <w:r w:rsidRPr="00462E06">
        <w:rPr>
          <w:rFonts w:cs="Times New Roman"/>
        </w:rPr>
        <w:t>倪富健</w:t>
      </w:r>
      <w:r w:rsidRPr="00462E06">
        <w:rPr>
          <w:rFonts w:cs="Times New Roman"/>
        </w:rPr>
        <w:t>,</w:t>
      </w:r>
      <w:r w:rsidRPr="00462E06">
        <w:rPr>
          <w:rFonts w:cs="Times New Roman"/>
        </w:rPr>
        <w:t>等</w:t>
      </w:r>
      <w:r w:rsidRPr="00462E06">
        <w:rPr>
          <w:rFonts w:cs="Times New Roman"/>
        </w:rPr>
        <w:t xml:space="preserve">. </w:t>
      </w:r>
      <w:r w:rsidRPr="00462E06">
        <w:rPr>
          <w:rFonts w:cs="Times New Roman"/>
        </w:rPr>
        <w:t>公路平面线形与驾驶员视觉搜索模式相关性分析</w:t>
      </w:r>
      <w:r w:rsidRPr="00462E06">
        <w:rPr>
          <w:rFonts w:cs="Times New Roman"/>
        </w:rPr>
        <w:t xml:space="preserve">[J]. </w:t>
      </w:r>
      <w:r w:rsidRPr="00462E06">
        <w:rPr>
          <w:rFonts w:cs="Times New Roman"/>
        </w:rPr>
        <w:t>东南大学学报</w:t>
      </w:r>
      <w:r w:rsidRPr="00462E06">
        <w:rPr>
          <w:rFonts w:cs="Times New Roman"/>
        </w:rPr>
        <w:t>(</w:t>
      </w:r>
      <w:r w:rsidRPr="00462E06">
        <w:rPr>
          <w:rFonts w:cs="Times New Roman"/>
        </w:rPr>
        <w:t>自然科学版</w:t>
      </w:r>
      <w:r w:rsidRPr="00462E06">
        <w:rPr>
          <w:rFonts w:cs="Times New Roman"/>
        </w:rPr>
        <w:t xml:space="preserve">), 2009, 39(5):1070-1074. [5] </w:t>
      </w:r>
      <w:r w:rsidRPr="00462E06">
        <w:rPr>
          <w:rFonts w:cs="Times New Roman"/>
          <w:shd w:val="clear" w:color="auto" w:fill="FFFFFF"/>
        </w:rPr>
        <w:t>储颖</w:t>
      </w:r>
      <w:r w:rsidRPr="00462E06">
        <w:rPr>
          <w:rFonts w:cs="Times New Roman"/>
          <w:shd w:val="clear" w:color="auto" w:fill="FFFFFF"/>
        </w:rPr>
        <w:t xml:space="preserve">, </w:t>
      </w:r>
      <w:r w:rsidRPr="00462E06">
        <w:rPr>
          <w:rFonts w:cs="Times New Roman"/>
          <w:shd w:val="clear" w:color="auto" w:fill="FFFFFF"/>
        </w:rPr>
        <w:t>肖献强</w:t>
      </w:r>
      <w:r w:rsidRPr="00462E06">
        <w:rPr>
          <w:rFonts w:cs="Times New Roman"/>
          <w:shd w:val="clear" w:color="auto" w:fill="FFFFFF"/>
        </w:rPr>
        <w:t xml:space="preserve">, </w:t>
      </w:r>
      <w:r w:rsidRPr="00462E06">
        <w:rPr>
          <w:rFonts w:cs="Times New Roman"/>
          <w:shd w:val="clear" w:color="auto" w:fill="FFFFFF"/>
        </w:rPr>
        <w:t>朱家诚</w:t>
      </w:r>
      <w:r w:rsidRPr="00462E06">
        <w:rPr>
          <w:rFonts w:cs="Times New Roman"/>
          <w:shd w:val="clear" w:color="auto" w:fill="FFFFFF"/>
        </w:rPr>
        <w:t xml:space="preserve">. </w:t>
      </w:r>
      <w:r w:rsidRPr="00462E06">
        <w:rPr>
          <w:rFonts w:cs="Times New Roman"/>
          <w:shd w:val="clear" w:color="auto" w:fill="FFFFFF"/>
        </w:rPr>
        <w:t>基于驾驶行为及意图的汽车主动安全技术研究</w:t>
      </w:r>
      <w:r w:rsidRPr="00462E06">
        <w:rPr>
          <w:rFonts w:cs="Times New Roman"/>
          <w:shd w:val="clear" w:color="auto" w:fill="FFFFFF"/>
        </w:rPr>
        <w:t xml:space="preserve">[J]. </w:t>
      </w:r>
      <w:r w:rsidRPr="00462E06">
        <w:rPr>
          <w:rFonts w:cs="Times New Roman"/>
          <w:shd w:val="clear" w:color="auto" w:fill="FFFFFF"/>
        </w:rPr>
        <w:t>机械设计与制造</w:t>
      </w:r>
      <w:r w:rsidRPr="00462E06">
        <w:rPr>
          <w:rFonts w:cs="Times New Roman"/>
          <w:shd w:val="clear" w:color="auto" w:fill="FFFFFF"/>
        </w:rPr>
        <w:t>, 2011(1):266-268.</w:t>
      </w:r>
      <w:bookmarkEnd w:id="129"/>
    </w:p>
    <w:p w14:paraId="45E52A26"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0" w:name="_Ref512434136"/>
      <w:r w:rsidRPr="00462E06">
        <w:rPr>
          <w:rFonts w:cs="Times New Roman"/>
          <w:shd w:val="clear" w:color="auto" w:fill="FFFFFF"/>
        </w:rPr>
        <w:t>朱人可</w:t>
      </w:r>
      <w:r w:rsidRPr="00462E06">
        <w:rPr>
          <w:rFonts w:cs="Times New Roman"/>
          <w:shd w:val="clear" w:color="auto" w:fill="FFFFFF"/>
        </w:rPr>
        <w:t xml:space="preserve">. </w:t>
      </w:r>
      <w:r w:rsidRPr="00462E06">
        <w:rPr>
          <w:rFonts w:cs="Times New Roman"/>
          <w:shd w:val="clear" w:color="auto" w:fill="FFFFFF"/>
        </w:rPr>
        <w:t>夜间环境下城市道路驾驶人视觉搜索模式研究</w:t>
      </w:r>
      <w:r w:rsidRPr="00462E06">
        <w:rPr>
          <w:rFonts w:cs="Times New Roman"/>
          <w:shd w:val="clear" w:color="auto" w:fill="FFFFFF"/>
        </w:rPr>
        <w:t xml:space="preserve">[D]. </w:t>
      </w:r>
      <w:r w:rsidRPr="00462E06">
        <w:rPr>
          <w:rFonts w:cs="Times New Roman"/>
          <w:shd w:val="clear" w:color="auto" w:fill="FFFFFF"/>
        </w:rPr>
        <w:t>合肥工业大学</w:t>
      </w:r>
      <w:r w:rsidRPr="00462E06">
        <w:rPr>
          <w:rFonts w:cs="Times New Roman"/>
          <w:shd w:val="clear" w:color="auto" w:fill="FFFFFF"/>
        </w:rPr>
        <w:t>, 2015.</w:t>
      </w:r>
      <w:bookmarkEnd w:id="130"/>
    </w:p>
    <w:p w14:paraId="038EC5EE"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1" w:name="_Ref512434145"/>
      <w:r w:rsidRPr="00462E06">
        <w:rPr>
          <w:rFonts w:cs="Times New Roman"/>
          <w:shd w:val="clear" w:color="auto" w:fill="FFFFFF"/>
        </w:rPr>
        <w:t>彭金栓</w:t>
      </w:r>
      <w:r w:rsidRPr="00462E06">
        <w:rPr>
          <w:rFonts w:cs="Times New Roman"/>
          <w:shd w:val="clear" w:color="auto" w:fill="FFFFFF"/>
        </w:rPr>
        <w:t xml:space="preserve">. </w:t>
      </w:r>
      <w:r w:rsidRPr="00462E06">
        <w:rPr>
          <w:rFonts w:cs="Times New Roman"/>
          <w:shd w:val="clear" w:color="auto" w:fill="FFFFFF"/>
        </w:rPr>
        <w:t>基于视觉特性与车辆相对运动的驾驶人换道意图识别方法</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2012.</w:t>
      </w:r>
      <w:bookmarkEnd w:id="131"/>
      <w:r w:rsidRPr="00462E06">
        <w:rPr>
          <w:rFonts w:cs="Times New Roman"/>
          <w:shd w:val="clear" w:color="auto" w:fill="FFFFFF"/>
        </w:rPr>
        <w:t xml:space="preserve"> </w:t>
      </w:r>
    </w:p>
    <w:p w14:paraId="174BF1F0"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2" w:name="_Ref512434160"/>
      <w:r w:rsidRPr="00462E06">
        <w:rPr>
          <w:rFonts w:cs="Times New Roman"/>
          <w:shd w:val="clear" w:color="auto" w:fill="FFFFFF"/>
        </w:rPr>
        <w:t>杨诚</w:t>
      </w:r>
      <w:r w:rsidRPr="00462E06">
        <w:rPr>
          <w:rFonts w:cs="Times New Roman"/>
          <w:shd w:val="clear" w:color="auto" w:fill="FFFFFF"/>
        </w:rPr>
        <w:t xml:space="preserve">. </w:t>
      </w:r>
      <w:r w:rsidRPr="00462E06">
        <w:rPr>
          <w:rFonts w:cs="Times New Roman"/>
          <w:shd w:val="clear" w:color="auto" w:fill="FFFFFF"/>
        </w:rPr>
        <w:t>基于隐马尔可夫理论的驾驶人换道意图识别研究</w:t>
      </w:r>
      <w:r w:rsidRPr="00462E06">
        <w:rPr>
          <w:rFonts w:cs="Times New Roman"/>
          <w:shd w:val="clear" w:color="auto" w:fill="FFFFFF"/>
        </w:rPr>
        <w:t xml:space="preserve">[D]. </w:t>
      </w:r>
      <w:r w:rsidRPr="00462E06">
        <w:rPr>
          <w:rFonts w:cs="Times New Roman"/>
          <w:shd w:val="clear" w:color="auto" w:fill="FFFFFF"/>
        </w:rPr>
        <w:t>吉林大学</w:t>
      </w:r>
      <w:r w:rsidRPr="00462E06">
        <w:rPr>
          <w:rFonts w:cs="Times New Roman"/>
          <w:shd w:val="clear" w:color="auto" w:fill="FFFFFF"/>
        </w:rPr>
        <w:t xml:space="preserve">, 2016. [8] </w:t>
      </w:r>
      <w:r w:rsidRPr="00462E06">
        <w:rPr>
          <w:rFonts w:cs="Times New Roman"/>
          <w:shd w:val="clear" w:color="auto" w:fill="FFFFFF"/>
        </w:rPr>
        <w:t>王玉海</w:t>
      </w:r>
      <w:r w:rsidRPr="00462E06">
        <w:rPr>
          <w:rFonts w:cs="Times New Roman"/>
          <w:shd w:val="clear" w:color="auto" w:fill="FFFFFF"/>
        </w:rPr>
        <w:t xml:space="preserve">, </w:t>
      </w:r>
      <w:r w:rsidRPr="00462E06">
        <w:rPr>
          <w:rFonts w:cs="Times New Roman"/>
          <w:shd w:val="clear" w:color="auto" w:fill="FFFFFF"/>
        </w:rPr>
        <w:t>宋健</w:t>
      </w:r>
      <w:r w:rsidRPr="00462E06">
        <w:rPr>
          <w:rFonts w:cs="Times New Roman"/>
          <w:shd w:val="clear" w:color="auto" w:fill="FFFFFF"/>
        </w:rPr>
        <w:t xml:space="preserve">, </w:t>
      </w:r>
      <w:r w:rsidRPr="00462E06">
        <w:rPr>
          <w:rFonts w:cs="Times New Roman"/>
          <w:shd w:val="clear" w:color="auto" w:fill="FFFFFF"/>
        </w:rPr>
        <w:t>李兴坤</w:t>
      </w:r>
      <w:r w:rsidRPr="00462E06">
        <w:rPr>
          <w:rFonts w:cs="Times New Roman"/>
          <w:shd w:val="clear" w:color="auto" w:fill="FFFFFF"/>
        </w:rPr>
        <w:t xml:space="preserve">. </w:t>
      </w:r>
      <w:r w:rsidRPr="00462E06">
        <w:rPr>
          <w:rFonts w:cs="Times New Roman"/>
          <w:shd w:val="clear" w:color="auto" w:fill="FFFFFF"/>
        </w:rPr>
        <w:t>驾驶员意图与行驶环境的统一识别及实时算法</w:t>
      </w:r>
      <w:r w:rsidRPr="00462E06">
        <w:rPr>
          <w:rFonts w:cs="Times New Roman"/>
          <w:shd w:val="clear" w:color="auto" w:fill="FFFFFF"/>
        </w:rPr>
        <w:t xml:space="preserve">[J]. </w:t>
      </w:r>
      <w:r w:rsidRPr="00462E06">
        <w:rPr>
          <w:rFonts w:cs="Times New Roman"/>
          <w:shd w:val="clear" w:color="auto" w:fill="FFFFFF"/>
        </w:rPr>
        <w:t>机械工程学报</w:t>
      </w:r>
      <w:r w:rsidRPr="00462E06">
        <w:rPr>
          <w:rFonts w:cs="Times New Roman"/>
          <w:shd w:val="clear" w:color="auto" w:fill="FFFFFF"/>
        </w:rPr>
        <w:t>, 2006, 42(4):206-212.</w:t>
      </w:r>
      <w:bookmarkEnd w:id="132"/>
    </w:p>
    <w:p w14:paraId="578D39AF"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3" w:name="_Ref512434163"/>
      <w:r w:rsidRPr="00462E06">
        <w:rPr>
          <w:rFonts w:cs="Times New Roman"/>
          <w:shd w:val="clear" w:color="auto" w:fill="FFFFFF"/>
        </w:rPr>
        <w:t>Olsen E, Lee S, Wierwille W. Eye Glance Behavior During Lane Changes and Straight-Ahead Driving[J]. Transportation Research Record Journal of the Transportation Research Board, 2005, 1937(1):44-50.</w:t>
      </w:r>
      <w:bookmarkEnd w:id="133"/>
      <w:r w:rsidRPr="00462E06">
        <w:rPr>
          <w:rFonts w:cs="Times New Roman"/>
          <w:shd w:val="clear" w:color="auto" w:fill="FFFFFF"/>
        </w:rPr>
        <w:t xml:space="preserve"> </w:t>
      </w:r>
    </w:p>
    <w:p w14:paraId="5FEAE2F0" w14:textId="77777777" w:rsidR="008F0823" w:rsidRPr="00462E06" w:rsidRDefault="008F0823" w:rsidP="000E5C5C">
      <w:pPr>
        <w:pStyle w:val="ac"/>
        <w:numPr>
          <w:ilvl w:val="0"/>
          <w:numId w:val="24"/>
        </w:numPr>
        <w:spacing w:before="0" w:after="0"/>
        <w:ind w:firstLineChars="0"/>
        <w:rPr>
          <w:rFonts w:cs="Times New Roman"/>
          <w:shd w:val="clear" w:color="auto" w:fill="FFFFFF"/>
        </w:rPr>
      </w:pPr>
      <w:bookmarkStart w:id="134" w:name="_Ref512434178"/>
      <w:r w:rsidRPr="00462E06">
        <w:rPr>
          <w:rFonts w:cs="Times New Roman"/>
          <w:shd w:val="clear" w:color="auto" w:fill="FFFFFF"/>
        </w:rPr>
        <w:t>Salvucci D D, Liu A. The time course of a lane change: Driver control and eye-movement behavior[J]. Transportation Research Part F Traffic Psychology &amp; Behaviour, 2002, 5(2):123-132.</w:t>
      </w:r>
      <w:bookmarkEnd w:id="134"/>
      <w:r w:rsidRPr="00462E06">
        <w:rPr>
          <w:rFonts w:cs="Times New Roman"/>
          <w:shd w:val="clear" w:color="auto" w:fill="FFFFFF"/>
        </w:rPr>
        <w:t xml:space="preserve"> </w:t>
      </w:r>
    </w:p>
    <w:p w14:paraId="5110EE66" w14:textId="77777777" w:rsidR="008F0823" w:rsidRPr="00462E06" w:rsidRDefault="008F0823" w:rsidP="000E5C5C">
      <w:pPr>
        <w:pStyle w:val="ac"/>
        <w:numPr>
          <w:ilvl w:val="0"/>
          <w:numId w:val="24"/>
        </w:numPr>
        <w:spacing w:before="0" w:after="0"/>
        <w:ind w:firstLineChars="0"/>
        <w:rPr>
          <w:rFonts w:cs="Times New Roman"/>
        </w:rPr>
      </w:pPr>
      <w:bookmarkStart w:id="135" w:name="_Ref512434183"/>
      <w:r w:rsidRPr="00462E06">
        <w:rPr>
          <w:rFonts w:cs="Times New Roman"/>
        </w:rPr>
        <w:t>Mori M, Miyajima C, Angkititrakul P, et al. Measuring driver awareness based on correlation between gaze behavior and risks of surrounding vehicles[C]// International IEEE Conference on Intelligent Transportation Systems. IEEE, 2012:644-647.</w:t>
      </w:r>
      <w:bookmarkEnd w:id="135"/>
    </w:p>
    <w:p w14:paraId="11969766" w14:textId="77777777" w:rsidR="009D27F7" w:rsidRPr="00462E06" w:rsidRDefault="009D27F7" w:rsidP="000E5C5C">
      <w:pPr>
        <w:pStyle w:val="ac"/>
        <w:numPr>
          <w:ilvl w:val="0"/>
          <w:numId w:val="24"/>
        </w:numPr>
        <w:spacing w:before="0" w:after="0"/>
        <w:ind w:firstLineChars="0"/>
        <w:rPr>
          <w:rFonts w:cs="Times New Roman"/>
          <w:shd w:val="clear" w:color="auto" w:fill="FFFFFF"/>
        </w:rPr>
      </w:pPr>
      <w:bookmarkStart w:id="136" w:name="_Ref512434187"/>
      <w:r w:rsidRPr="00462E06">
        <w:rPr>
          <w:rFonts w:cs="Times New Roman"/>
        </w:rPr>
        <w:t>Liu A. Modeling and prediction of human driver behavior[J]. in Proc. 9th Int. Conf. Human-Comput. Interaction, 2008.</w:t>
      </w:r>
      <w:bookmarkEnd w:id="136"/>
    </w:p>
    <w:p w14:paraId="593ADD73" w14:textId="77777777" w:rsidR="009D27F7" w:rsidRPr="00462E06" w:rsidRDefault="009D27F7" w:rsidP="000E5C5C">
      <w:pPr>
        <w:pStyle w:val="ac"/>
        <w:numPr>
          <w:ilvl w:val="0"/>
          <w:numId w:val="24"/>
        </w:numPr>
        <w:spacing w:before="0" w:after="0"/>
        <w:ind w:firstLineChars="0"/>
        <w:rPr>
          <w:rFonts w:cs="Times New Roman"/>
        </w:rPr>
      </w:pPr>
      <w:bookmarkStart w:id="137" w:name="_Ref512434193"/>
      <w:r w:rsidRPr="00462E06">
        <w:rPr>
          <w:rFonts w:cs="Times New Roman"/>
        </w:rPr>
        <w:t xml:space="preserve">Werneke J, Vollrath M. How do environmental characteristics at intersections change in their relevance for drivers before entering an intersection: analysis of drivers’ gaze and </w:t>
      </w:r>
      <w:r w:rsidRPr="00462E06">
        <w:rPr>
          <w:rFonts w:cs="Times New Roman"/>
        </w:rPr>
        <w:lastRenderedPageBreak/>
        <w:t>driving behavior in a driving simulator study[J]. Cognition, Technology &amp; Work, 2014, 16(2):157-169.</w:t>
      </w:r>
      <w:bookmarkEnd w:id="137"/>
    </w:p>
    <w:p w14:paraId="424E63DD" w14:textId="77777777" w:rsidR="00261005" w:rsidRPr="00462E06" w:rsidRDefault="00261005" w:rsidP="000E5C5C">
      <w:pPr>
        <w:pStyle w:val="ac"/>
        <w:numPr>
          <w:ilvl w:val="0"/>
          <w:numId w:val="24"/>
        </w:numPr>
        <w:spacing w:before="0" w:after="0"/>
        <w:ind w:firstLineChars="0"/>
        <w:rPr>
          <w:rFonts w:cs="Times New Roman"/>
          <w:shd w:val="clear" w:color="auto" w:fill="FFFFFF"/>
        </w:rPr>
      </w:pPr>
      <w:bookmarkStart w:id="138" w:name="_Ref512434197"/>
      <w:r w:rsidRPr="00462E06">
        <w:rPr>
          <w:rFonts w:cs="Times New Roman"/>
        </w:rPr>
        <w:t>Faure V, Lobjois R, Benguigui N. The effects of driving environment complexity and dual tasking on drivers’ mental workload and eye blink behavior[J]. Transportation research part F: traffic psychology and behaviour, 2016, 40: 78-90.</w:t>
      </w:r>
      <w:bookmarkEnd w:id="138"/>
    </w:p>
    <w:p w14:paraId="5459DC04" w14:textId="77777777" w:rsidR="00261005" w:rsidRPr="00462E06" w:rsidRDefault="00261005" w:rsidP="000E5C5C">
      <w:pPr>
        <w:pStyle w:val="ac"/>
        <w:numPr>
          <w:ilvl w:val="0"/>
          <w:numId w:val="24"/>
        </w:numPr>
        <w:spacing w:before="0" w:after="0"/>
        <w:ind w:firstLineChars="0"/>
        <w:rPr>
          <w:rFonts w:cs="Times New Roman"/>
        </w:rPr>
      </w:pPr>
      <w:bookmarkStart w:id="139" w:name="_Ref512434201"/>
      <w:r w:rsidRPr="00462E06">
        <w:rPr>
          <w:rFonts w:cs="Times New Roman"/>
          <w:shd w:val="clear" w:color="auto" w:fill="FFFFFF"/>
        </w:rPr>
        <w:t>Peng J, Guo Y, Fu R, et al. Multi-parameter prediction of drivers' lane-changing behaviour with neural network model[J]. Applied ergonomics, 2015, 50: 207-217.</w:t>
      </w:r>
      <w:bookmarkEnd w:id="139"/>
    </w:p>
    <w:p w14:paraId="165A7147" w14:textId="77777777" w:rsidR="00261005" w:rsidRPr="00462E06" w:rsidRDefault="00261005" w:rsidP="000E5C5C">
      <w:pPr>
        <w:pStyle w:val="ac"/>
        <w:numPr>
          <w:ilvl w:val="0"/>
          <w:numId w:val="24"/>
        </w:numPr>
        <w:spacing w:before="0" w:after="0"/>
        <w:ind w:firstLineChars="0"/>
        <w:rPr>
          <w:rFonts w:cs="Times New Roman"/>
        </w:rPr>
      </w:pPr>
      <w:bookmarkStart w:id="140" w:name="_Ref512434207"/>
      <w:r w:rsidRPr="00462E06">
        <w:rPr>
          <w:rFonts w:cs="Times New Roman"/>
          <w:shd w:val="clear" w:color="auto" w:fill="FFFFFF"/>
        </w:rPr>
        <w:t>Winsum W V, Waard D D, Brookhuis K A. Lane change manoeuvres and safety margins[J]. Transportation Research Part F Traffic Psychology &amp; Behaviour, 1999, 2(3):139-149.</w:t>
      </w:r>
      <w:bookmarkEnd w:id="140"/>
    </w:p>
    <w:p w14:paraId="26B872E2" w14:textId="77777777" w:rsidR="00A63104" w:rsidRPr="00462E06" w:rsidRDefault="00A63104" w:rsidP="000E5C5C">
      <w:pPr>
        <w:pStyle w:val="ac"/>
        <w:numPr>
          <w:ilvl w:val="0"/>
          <w:numId w:val="24"/>
        </w:numPr>
        <w:spacing w:before="0" w:after="0"/>
        <w:ind w:firstLineChars="0"/>
        <w:rPr>
          <w:rFonts w:cs="Times New Roman"/>
        </w:rPr>
      </w:pPr>
      <w:bookmarkStart w:id="141" w:name="_Ref512434312"/>
      <w:r w:rsidRPr="00462E06">
        <w:rPr>
          <w:rFonts w:cs="Times New Roman"/>
        </w:rPr>
        <w:t>Brown G, Pocock A, Zhao M J, et al. Conditional Likelihood Maximisation: A Unifying Framework for Information Theoretic Feature Selection[J]. Journal of Machine Learning Research, 2012, 13(1):27-66.</w:t>
      </w:r>
      <w:bookmarkEnd w:id="141"/>
    </w:p>
    <w:p w14:paraId="0D1C0386" w14:textId="77777777" w:rsidR="00E371C4" w:rsidRPr="00462E06" w:rsidRDefault="00063B93" w:rsidP="000E5C5C">
      <w:pPr>
        <w:pStyle w:val="ac"/>
        <w:numPr>
          <w:ilvl w:val="0"/>
          <w:numId w:val="24"/>
        </w:numPr>
        <w:spacing w:before="0" w:after="0"/>
        <w:ind w:firstLineChars="0"/>
        <w:rPr>
          <w:rFonts w:cs="Times New Roman"/>
        </w:rPr>
      </w:pPr>
      <w:bookmarkStart w:id="142" w:name="_Ref512435351"/>
      <w:r w:rsidRPr="00462E06">
        <w:rPr>
          <w:rFonts w:cs="Times New Roman"/>
        </w:rPr>
        <w:t>Kantardzic M. Data</w:t>
      </w:r>
      <w:r w:rsidRPr="00462E06">
        <w:rPr>
          <w:rFonts w:ascii="宋体" w:eastAsia="宋体" w:hAnsi="宋体" w:cs="宋体" w:hint="eastAsia"/>
        </w:rPr>
        <w:t>‐</w:t>
      </w:r>
      <w:r w:rsidRPr="00462E06">
        <w:rPr>
          <w:rFonts w:cs="Times New Roman"/>
        </w:rPr>
        <w:t>Mining Concepts[J]. Data Mining: Concepts, Models, Methods, and Algorithms, Second Edition, 2011: 1-25.</w:t>
      </w:r>
      <w:r w:rsidR="006A28B0" w:rsidRPr="00462E06">
        <w:rPr>
          <w:rFonts w:cs="Times New Roman"/>
        </w:rPr>
        <w:t>Deza M M, Deza E. Encyclopedia of distances[M]//Encyclopedia of Distances. Springer, Berlin, Heidelberg, 2009: 1-583.</w:t>
      </w:r>
      <w:bookmarkEnd w:id="142"/>
    </w:p>
    <w:p w14:paraId="06BFE0BC" w14:textId="77777777" w:rsidR="00D67181" w:rsidRPr="00462E06" w:rsidRDefault="00D67181" w:rsidP="000E5C5C">
      <w:pPr>
        <w:pStyle w:val="ac"/>
        <w:numPr>
          <w:ilvl w:val="0"/>
          <w:numId w:val="24"/>
        </w:numPr>
        <w:spacing w:before="0" w:after="0"/>
        <w:ind w:firstLineChars="0"/>
        <w:rPr>
          <w:rFonts w:cs="Times New Roman"/>
        </w:rPr>
      </w:pPr>
      <w:bookmarkStart w:id="143" w:name="_Ref512435443"/>
      <w:r w:rsidRPr="00462E06">
        <w:rPr>
          <w:rFonts w:cs="Times New Roman"/>
        </w:rPr>
        <w:t>Deza M M, Deza E. Encyclopedia of distances[M]//Encyclopedia of Distances. Springer, Berlin, Heidelberg, 2009: 1-583.</w:t>
      </w:r>
      <w:bookmarkEnd w:id="143"/>
    </w:p>
    <w:p w14:paraId="0A1D307E" w14:textId="77777777" w:rsidR="00DF330A" w:rsidRPr="00462E06" w:rsidRDefault="00DF330A" w:rsidP="000E5C5C">
      <w:pPr>
        <w:pStyle w:val="ac"/>
        <w:numPr>
          <w:ilvl w:val="0"/>
          <w:numId w:val="24"/>
        </w:numPr>
        <w:spacing w:before="0" w:after="0"/>
        <w:ind w:firstLineChars="0"/>
        <w:rPr>
          <w:rFonts w:cs="Times New Roman"/>
        </w:rPr>
      </w:pPr>
      <w:bookmarkStart w:id="144" w:name="_Ref512435397"/>
      <w:r w:rsidRPr="00462E06">
        <w:rPr>
          <w:rFonts w:cs="Times New Roman"/>
        </w:rPr>
        <w:t>Ward Jr J H. Hierarchical grouping to optimize an objective function[J]. Journal of the American statistical association, 1963, 58(301): 236-244.</w:t>
      </w:r>
      <w:bookmarkEnd w:id="144"/>
    </w:p>
    <w:p w14:paraId="1CD9FAFD" w14:textId="77777777" w:rsidR="00D67181" w:rsidRPr="00462E06" w:rsidRDefault="00D67181" w:rsidP="000E5C5C">
      <w:pPr>
        <w:pStyle w:val="ac"/>
        <w:numPr>
          <w:ilvl w:val="0"/>
          <w:numId w:val="24"/>
        </w:numPr>
        <w:spacing w:before="0" w:after="0"/>
        <w:ind w:firstLineChars="0"/>
        <w:rPr>
          <w:rFonts w:cs="Times New Roman"/>
        </w:rPr>
      </w:pPr>
      <w:bookmarkStart w:id="145" w:name="_Ref512435555"/>
      <w:r w:rsidRPr="00462E06">
        <w:rPr>
          <w:rFonts w:cs="Times New Roman"/>
        </w:rPr>
        <w:t>Andrews D F. Plots of high-dimensional data[J]. Biometrics, 1972: 125-136.</w:t>
      </w:r>
      <w:bookmarkEnd w:id="145"/>
    </w:p>
    <w:p w14:paraId="717E6BA3" w14:textId="77777777" w:rsidR="00633A11" w:rsidRPr="00462E06" w:rsidRDefault="00633A11" w:rsidP="000E5C5C">
      <w:pPr>
        <w:pStyle w:val="ac"/>
        <w:numPr>
          <w:ilvl w:val="0"/>
          <w:numId w:val="24"/>
        </w:numPr>
        <w:spacing w:before="0" w:after="0"/>
        <w:ind w:firstLineChars="0"/>
        <w:rPr>
          <w:rFonts w:cs="Times New Roman"/>
        </w:rPr>
      </w:pPr>
      <w:bookmarkStart w:id="146" w:name="_Ref512435826"/>
      <w:r w:rsidRPr="00462E06">
        <w:rPr>
          <w:rFonts w:cs="Times New Roman"/>
        </w:rPr>
        <w:t>S.B.Kotsiantis. Supervised machine learning: a review of classification techniques.[J]. Informatica, 2007, 31(3):3-24.</w:t>
      </w:r>
      <w:bookmarkEnd w:id="146"/>
    </w:p>
    <w:p w14:paraId="19F4411B" w14:textId="77777777" w:rsidR="00C964DC" w:rsidRPr="00462E06" w:rsidRDefault="00F021DA" w:rsidP="000E5C5C">
      <w:pPr>
        <w:pStyle w:val="ac"/>
        <w:numPr>
          <w:ilvl w:val="0"/>
          <w:numId w:val="24"/>
        </w:numPr>
        <w:spacing w:before="0" w:after="0"/>
        <w:ind w:firstLineChars="0"/>
        <w:rPr>
          <w:rFonts w:cs="Times New Roman"/>
        </w:rPr>
      </w:pPr>
      <w:bookmarkStart w:id="147" w:name="_Ref512436889"/>
      <w:r w:rsidRPr="00462E06">
        <w:rPr>
          <w:rFonts w:cs="Times New Roman"/>
        </w:rPr>
        <w:t>Suthaharan S. Support vector machine[M]//Machine learning models and algorithms for big data classification. Springer, Boston, MA, 2016: 207-235.</w:t>
      </w:r>
      <w:bookmarkEnd w:id="147"/>
    </w:p>
    <w:p w14:paraId="4A726A12" w14:textId="77777777" w:rsidR="00762C30" w:rsidRPr="00462E06" w:rsidRDefault="009D7324" w:rsidP="000E5C5C">
      <w:pPr>
        <w:pStyle w:val="ac"/>
        <w:numPr>
          <w:ilvl w:val="0"/>
          <w:numId w:val="24"/>
        </w:numPr>
        <w:spacing w:before="0" w:after="0"/>
        <w:ind w:firstLineChars="0"/>
        <w:rPr>
          <w:rFonts w:cs="Times New Roman"/>
        </w:rPr>
      </w:pPr>
      <w:bookmarkStart w:id="148" w:name="_Ref512436007"/>
      <w:r w:rsidRPr="00462E06">
        <w:rPr>
          <w:rFonts w:cs="Times New Roman"/>
        </w:rPr>
        <w:t>Chang C C, Lin C J. LIBSVM: A library for support vector machines[M]. ACM, 2011.</w:t>
      </w:r>
      <w:bookmarkEnd w:id="148"/>
    </w:p>
    <w:p w14:paraId="225C1666" w14:textId="77777777" w:rsidR="00C522E7" w:rsidRPr="00462E06" w:rsidRDefault="00C522E7" w:rsidP="000E5C5C">
      <w:pPr>
        <w:pStyle w:val="ac"/>
        <w:numPr>
          <w:ilvl w:val="0"/>
          <w:numId w:val="24"/>
        </w:numPr>
        <w:spacing w:before="0" w:after="0"/>
        <w:ind w:firstLineChars="0"/>
        <w:rPr>
          <w:rFonts w:cs="Times New Roman"/>
        </w:rPr>
      </w:pPr>
      <w:bookmarkStart w:id="149" w:name="_Ref512500807"/>
      <w:r w:rsidRPr="00462E06">
        <w:rPr>
          <w:rFonts w:cs="Times New Roman"/>
        </w:rPr>
        <w:t>Biau G, Scornet E. A random forest guided tour[J]. Test, 2016, 25(2): 197-227.</w:t>
      </w:r>
      <w:bookmarkEnd w:id="149"/>
    </w:p>
    <w:p w14:paraId="41D40313" w14:textId="77777777" w:rsidR="00C72EFE" w:rsidRPr="00462E06" w:rsidRDefault="00C72EFE" w:rsidP="000E5C5C">
      <w:pPr>
        <w:pStyle w:val="ac"/>
        <w:numPr>
          <w:ilvl w:val="0"/>
          <w:numId w:val="24"/>
        </w:numPr>
        <w:spacing w:before="0" w:after="0"/>
        <w:ind w:firstLineChars="0"/>
        <w:rPr>
          <w:rFonts w:cs="Times New Roman"/>
        </w:rPr>
      </w:pPr>
      <w:bookmarkStart w:id="150" w:name="_Ref512434428"/>
      <w:r w:rsidRPr="00462E06">
        <w:rPr>
          <w:rFonts w:cs="Times New Roman"/>
          <w:shd w:val="clear" w:color="auto" w:fill="FFFFFF"/>
        </w:rPr>
        <w:t>Fan R E, Chen P H, Lin C J. Working Set Selection Using Second Order Information for Training Support Vector Machines[J]. Journal of Machine Learning Research, 2005, 6(4):1889-1918.</w:t>
      </w:r>
      <w:bookmarkEnd w:id="150"/>
    </w:p>
    <w:p w14:paraId="7D86B655" w14:textId="77777777" w:rsidR="007673DD" w:rsidRPr="00462E06" w:rsidRDefault="007673DD" w:rsidP="000E5C5C">
      <w:pPr>
        <w:pStyle w:val="ac"/>
        <w:numPr>
          <w:ilvl w:val="0"/>
          <w:numId w:val="24"/>
        </w:numPr>
        <w:spacing w:before="0" w:after="0"/>
        <w:ind w:firstLineChars="0"/>
        <w:rPr>
          <w:rFonts w:cs="Times New Roman"/>
        </w:rPr>
      </w:pPr>
      <w:bookmarkStart w:id="151" w:name="_Ref512436300"/>
      <w:r w:rsidRPr="00462E06">
        <w:rPr>
          <w:rFonts w:cs="Times New Roman"/>
        </w:rPr>
        <w:t>Yadav S, Shukla S. Analysis of k-fold cross-validation over hold-out validation on colossal datasets for quality classification[C]//Advanced Computing (IACC), 2016 IEEE 6th International Conference on. IEEE, 2016: 78-83.</w:t>
      </w:r>
      <w:bookmarkEnd w:id="151"/>
    </w:p>
    <w:p w14:paraId="340DD131" w14:textId="77777777" w:rsidR="00AE1016" w:rsidRPr="00462E06" w:rsidRDefault="00AE1016" w:rsidP="000E5C5C">
      <w:pPr>
        <w:pStyle w:val="ac"/>
        <w:numPr>
          <w:ilvl w:val="0"/>
          <w:numId w:val="24"/>
        </w:numPr>
        <w:spacing w:before="0" w:after="0"/>
        <w:ind w:firstLineChars="0"/>
        <w:rPr>
          <w:rFonts w:cs="Times New Roman"/>
          <w:shd w:val="clear" w:color="auto" w:fill="FFFFFF"/>
        </w:rPr>
      </w:pPr>
      <w:r w:rsidRPr="00462E06">
        <w:rPr>
          <w:rFonts w:cs="Times New Roman"/>
          <w:shd w:val="clear" w:color="auto" w:fill="FFFFFF"/>
        </w:rPr>
        <w:lastRenderedPageBreak/>
        <w:t>袁伟</w:t>
      </w:r>
      <w:r w:rsidRPr="00462E06">
        <w:rPr>
          <w:rFonts w:cs="Times New Roman"/>
          <w:shd w:val="clear" w:color="auto" w:fill="FFFFFF"/>
        </w:rPr>
        <w:t xml:space="preserve">. </w:t>
      </w:r>
      <w:r w:rsidRPr="00462E06">
        <w:rPr>
          <w:rFonts w:cs="Times New Roman"/>
          <w:shd w:val="clear" w:color="auto" w:fill="FFFFFF"/>
        </w:rPr>
        <w:t>城市道路环境中汽车驾驶员动态视觉特性试验研究</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2008.</w:t>
      </w:r>
    </w:p>
    <w:p w14:paraId="111F1773"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袁伟</w:t>
      </w:r>
      <w:r w:rsidRPr="00462E06">
        <w:rPr>
          <w:rFonts w:cs="Times New Roman"/>
        </w:rPr>
        <w:t xml:space="preserve">, </w:t>
      </w:r>
      <w:r w:rsidRPr="00462E06">
        <w:rPr>
          <w:rFonts w:cs="Times New Roman"/>
        </w:rPr>
        <w:t>付锐</w:t>
      </w:r>
      <w:r w:rsidRPr="00462E06">
        <w:rPr>
          <w:rFonts w:cs="Times New Roman"/>
        </w:rPr>
        <w:t xml:space="preserve">, </w:t>
      </w:r>
      <w:r w:rsidRPr="00462E06">
        <w:rPr>
          <w:rFonts w:cs="Times New Roman"/>
        </w:rPr>
        <w:t>郭应时</w:t>
      </w:r>
      <w:r w:rsidRPr="00462E06">
        <w:rPr>
          <w:rFonts w:cs="Times New Roman"/>
        </w:rPr>
        <w:t>,</w:t>
      </w:r>
      <w:r w:rsidRPr="00462E06">
        <w:rPr>
          <w:rFonts w:cs="Times New Roman"/>
        </w:rPr>
        <w:t>等</w:t>
      </w:r>
      <w:r w:rsidRPr="00462E06">
        <w:rPr>
          <w:rFonts w:cs="Times New Roman"/>
        </w:rPr>
        <w:t xml:space="preserve">. </w:t>
      </w:r>
      <w:r w:rsidRPr="00462E06">
        <w:rPr>
          <w:rFonts w:cs="Times New Roman"/>
        </w:rPr>
        <w:t>基于视觉特性的驾驶人换道意图识别</w:t>
      </w:r>
      <w:r w:rsidRPr="00462E06">
        <w:rPr>
          <w:rFonts w:cs="Times New Roman"/>
        </w:rPr>
        <w:t xml:space="preserve">[J]. </w:t>
      </w:r>
      <w:r w:rsidRPr="00462E06">
        <w:rPr>
          <w:rFonts w:cs="Times New Roman"/>
        </w:rPr>
        <w:t>中国公路学报</w:t>
      </w:r>
      <w:r w:rsidRPr="00462E06">
        <w:rPr>
          <w:rFonts w:cs="Times New Roman"/>
        </w:rPr>
        <w:t>, 2013, 26(4):132-138.</w:t>
      </w:r>
    </w:p>
    <w:p w14:paraId="70D357AA"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Aoude G S, Desaraju V R, Stephens L H, et al. Driver Behavior Classification at Intersections and Validation on Large Naturalistic Data Set[J]. IEEE Transactions on Intelligent Transportation Systems, 2012, 13(2):724-736.</w:t>
      </w:r>
    </w:p>
    <w:p w14:paraId="76D6FA22"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Birrell S A, Fowkes M. Glance behaviours when using an in-vehicle smart driving aid: A real-world, on-road driving study[J]. Transportation Research Part F Traffic Psychology &amp; Behaviour, 2014, 22(1):113-125.</w:t>
      </w:r>
    </w:p>
    <w:p w14:paraId="3046E16A" w14:textId="77777777" w:rsidR="00A40451" w:rsidRPr="00462E06" w:rsidRDefault="00A40451" w:rsidP="000E5C5C">
      <w:pPr>
        <w:pStyle w:val="ac"/>
        <w:numPr>
          <w:ilvl w:val="0"/>
          <w:numId w:val="24"/>
        </w:numPr>
        <w:spacing w:before="0" w:after="0"/>
        <w:ind w:firstLineChars="0"/>
        <w:rPr>
          <w:rFonts w:cs="Times New Roman"/>
          <w:shd w:val="clear" w:color="auto" w:fill="FFFFFF"/>
        </w:rPr>
      </w:pPr>
      <w:r w:rsidRPr="00462E06">
        <w:rPr>
          <w:rFonts w:cs="Times New Roman"/>
          <w:shd w:val="clear" w:color="auto" w:fill="FFFFFF"/>
        </w:rPr>
        <w:t>Aoude G S, Desaraju V R, Stephens L H, et al. Driver Behavior Classification at Intersections and Validation on Large Naturalistic Data Set[J]. IEEE Transactions on Intelligent Transportation Systems, 2012, 13(2):724-736.</w:t>
      </w:r>
    </w:p>
    <w:p w14:paraId="2A426B1D" w14:textId="77777777" w:rsidR="00AE1016" w:rsidRPr="00462E06" w:rsidRDefault="00AE1016" w:rsidP="00A40451">
      <w:pPr>
        <w:pStyle w:val="ac"/>
        <w:ind w:left="533" w:firstLineChars="0" w:firstLine="0"/>
        <w:rPr>
          <w:rFonts w:cs="Times New Roman"/>
        </w:rPr>
      </w:pPr>
    </w:p>
    <w:p w14:paraId="5113F593" w14:textId="77777777" w:rsidR="00BF54D3" w:rsidRPr="00462E06" w:rsidRDefault="00BF54D3" w:rsidP="00BF54D3">
      <w:pPr>
        <w:ind w:firstLineChars="0"/>
        <w:rPr>
          <w:rFonts w:cs="Times New Roman"/>
        </w:rPr>
      </w:pPr>
    </w:p>
    <w:p w14:paraId="05C0F188" w14:textId="77777777" w:rsidR="00BF54D3" w:rsidRPr="00462E06" w:rsidRDefault="00BF54D3" w:rsidP="00BF54D3">
      <w:pPr>
        <w:ind w:firstLineChars="0"/>
        <w:rPr>
          <w:rFonts w:cs="Times New Roman"/>
        </w:rPr>
      </w:pPr>
    </w:p>
    <w:p w14:paraId="55FE9BD0" w14:textId="77777777" w:rsidR="00F92125" w:rsidRPr="00462E06" w:rsidRDefault="00F92125" w:rsidP="00A13AE4">
      <w:pPr>
        <w:ind w:firstLine="480"/>
        <w:rPr>
          <w:rFonts w:cs="Times New Roman"/>
        </w:rPr>
        <w:sectPr w:rsidR="00F92125" w:rsidRPr="00462E06" w:rsidSect="00FE49D7">
          <w:pgSz w:w="11906" w:h="16838" w:code="9"/>
          <w:pgMar w:top="1440" w:right="1418" w:bottom="1440" w:left="1418" w:header="851" w:footer="992" w:gutter="0"/>
          <w:cols w:space="425"/>
          <w:titlePg/>
          <w:docGrid w:type="lines" w:linePitch="326"/>
        </w:sectPr>
      </w:pPr>
      <w:r w:rsidRPr="00462E06">
        <w:rPr>
          <w:rFonts w:cs="Times New Roman"/>
        </w:rPr>
        <w:br w:type="page"/>
      </w:r>
    </w:p>
    <w:p w14:paraId="23AC5740" w14:textId="77777777" w:rsidR="00F92125" w:rsidRPr="00462E06" w:rsidRDefault="00F92125" w:rsidP="006B3CDF">
      <w:pPr>
        <w:spacing w:line="240" w:lineRule="auto"/>
        <w:ind w:firstLine="480"/>
        <w:rPr>
          <w:rFonts w:cs="Times New Roman"/>
        </w:rPr>
      </w:pPr>
    </w:p>
    <w:p w14:paraId="259C002D" w14:textId="77777777" w:rsidR="00F92125" w:rsidRPr="00462E06" w:rsidRDefault="00F92125" w:rsidP="00A556E3">
      <w:pPr>
        <w:pStyle w:val="a0"/>
        <w:numPr>
          <w:ilvl w:val="0"/>
          <w:numId w:val="0"/>
        </w:numPr>
        <w:rPr>
          <w:rFonts w:cs="Times New Roman"/>
        </w:rPr>
      </w:pPr>
      <w:bookmarkStart w:id="152" w:name="_Toc512758371"/>
      <w:r w:rsidRPr="00462E06">
        <w:rPr>
          <w:rFonts w:cs="Times New Roman"/>
        </w:rPr>
        <w:t>附</w:t>
      </w:r>
      <w:r w:rsidR="00C73553" w:rsidRPr="00462E06">
        <w:rPr>
          <w:rFonts w:cs="Times New Roman"/>
        </w:rPr>
        <w:t xml:space="preserve"> </w:t>
      </w:r>
      <w:r w:rsidRPr="00462E06">
        <w:rPr>
          <w:rFonts w:cs="Times New Roman"/>
        </w:rPr>
        <w:t>录</w:t>
      </w:r>
      <w:bookmarkEnd w:id="152"/>
    </w:p>
    <w:p w14:paraId="6CBF9496" w14:textId="77777777" w:rsidR="006E277C" w:rsidRPr="00462E06" w:rsidRDefault="006E277C" w:rsidP="006E277C">
      <w:pPr>
        <w:spacing w:line="240" w:lineRule="auto"/>
        <w:ind w:firstLine="480"/>
        <w:rPr>
          <w:rFonts w:cs="Times New Roman"/>
        </w:rPr>
      </w:pPr>
    </w:p>
    <w:p w14:paraId="0CB44152" w14:textId="77777777" w:rsidR="006B3CDF" w:rsidRPr="00462E06" w:rsidRDefault="00AE2B20" w:rsidP="00610CE9">
      <w:pPr>
        <w:spacing w:line="240" w:lineRule="auto"/>
        <w:ind w:firstLineChars="0" w:firstLine="0"/>
        <w:rPr>
          <w:rFonts w:cs="Times New Roman"/>
          <w:b/>
        </w:rPr>
      </w:pPr>
      <w:r w:rsidRPr="00462E06">
        <w:rPr>
          <w:rFonts w:cs="Times New Roman"/>
          <w:b/>
        </w:rPr>
        <w:t>1. FEAST</w:t>
      </w:r>
      <w:r w:rsidRPr="00462E06">
        <w:rPr>
          <w:rFonts w:cs="Times New Roman"/>
          <w:b/>
        </w:rPr>
        <w:t>算法与</w:t>
      </w:r>
      <w:r w:rsidR="0063002B" w:rsidRPr="00462E06">
        <w:rPr>
          <w:rFonts w:cs="Times New Roman"/>
          <w:b/>
        </w:rPr>
        <w:t>显著性检验</w:t>
      </w:r>
      <w:r w:rsidRPr="00462E06">
        <w:rPr>
          <w:rFonts w:cs="Times New Roman"/>
          <w:b/>
        </w:rPr>
        <w:t>程序</w:t>
      </w:r>
      <w:r w:rsidR="007B6B41" w:rsidRPr="00462E06">
        <w:rPr>
          <w:rFonts w:cs="Times New Roman"/>
          <w:b/>
        </w:rPr>
        <w:t>关键代码</w:t>
      </w:r>
      <w:r w:rsidR="008D50E3" w:rsidRPr="00462E06">
        <w:rPr>
          <w:rFonts w:cs="Times New Roman"/>
          <w:b/>
        </w:rPr>
        <w:t>：</w:t>
      </w:r>
    </w:p>
    <w:p w14:paraId="7A3A9FF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A954F9" w:rsidRPr="00462E06">
        <w:rPr>
          <w:rFonts w:cs="Times New Roman"/>
          <w:color w:val="228B22"/>
          <w:kern w:val="0"/>
          <w:szCs w:val="24"/>
        </w:rPr>
        <w:t>FEAST</w:t>
      </w:r>
      <w:r w:rsidR="00A954F9" w:rsidRPr="00462E06">
        <w:rPr>
          <w:rFonts w:cs="Times New Roman"/>
          <w:color w:val="228B22"/>
          <w:kern w:val="0"/>
          <w:szCs w:val="24"/>
        </w:rPr>
        <w:t>选择</w:t>
      </w:r>
      <w:r w:rsidR="00F7095B" w:rsidRPr="00462E06">
        <w:rPr>
          <w:rFonts w:cs="Times New Roman"/>
          <w:color w:val="228B22"/>
          <w:kern w:val="0"/>
          <w:szCs w:val="24"/>
        </w:rPr>
        <w:t>n</w:t>
      </w:r>
      <w:r w:rsidR="00A954F9" w:rsidRPr="00462E06">
        <w:rPr>
          <w:rFonts w:cs="Times New Roman"/>
          <w:color w:val="228B22"/>
          <w:kern w:val="0"/>
          <w:szCs w:val="24"/>
        </w:rPr>
        <w:t>个</w:t>
      </w:r>
    </w:p>
    <w:p w14:paraId="36176A8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[selectedIndices,~] = FeatureSelect( Data,Label,n);</w:t>
      </w:r>
    </w:p>
    <w:p w14:paraId="3B5F501B" w14:textId="77777777" w:rsidR="00F7095B" w:rsidRPr="00462E06"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提取特征选择后数据</w:t>
      </w:r>
    </w:p>
    <w:p w14:paraId="5290EE14"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 =  DataSelect(Data,selectedIndices);</w:t>
      </w:r>
    </w:p>
    <w:p w14:paraId="1D0A600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740085" w:rsidRPr="00462E06">
        <w:rPr>
          <w:rFonts w:cs="Times New Roman"/>
          <w:color w:val="228B22"/>
          <w:kern w:val="0"/>
          <w:szCs w:val="24"/>
        </w:rPr>
        <w:t>显著性检验</w:t>
      </w:r>
    </w:p>
    <w:p w14:paraId="32133341" w14:textId="77777777" w:rsidR="00C90224"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p = SignificanceTest(Data, Label);</w:t>
      </w:r>
      <w:r w:rsidR="00C90224" w:rsidRPr="00462E06">
        <w:rPr>
          <w:rFonts w:cs="Times New Roman"/>
          <w:color w:val="000000"/>
          <w:kern w:val="0"/>
          <w:szCs w:val="24"/>
        </w:rPr>
        <w:t xml:space="preserve"> </w:t>
      </w:r>
    </w:p>
    <w:p w14:paraId="25A2135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[Data_Selected_P] =  DataSelect_P(p,selectedIndices);</w:t>
      </w:r>
    </w:p>
    <w:p w14:paraId="55CDACF4" w14:textId="77777777" w:rsidR="00D95CE9" w:rsidRPr="00462E06"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%FEAST</w:t>
      </w:r>
      <w:r w:rsidRPr="00462E06">
        <w:rPr>
          <w:rFonts w:cs="Times New Roman"/>
          <w:color w:val="228B22"/>
          <w:kern w:val="0"/>
          <w:szCs w:val="24"/>
        </w:rPr>
        <w:t>结果与</w:t>
      </w:r>
      <w:r w:rsidRPr="00462E06">
        <w:rPr>
          <w:rFonts w:cs="Times New Roman"/>
          <w:color w:val="228B22"/>
          <w:kern w:val="0"/>
          <w:szCs w:val="24"/>
        </w:rPr>
        <w:t>P</w:t>
      </w:r>
      <w:r w:rsidRPr="00462E06">
        <w:rPr>
          <w:rFonts w:cs="Times New Roman"/>
          <w:color w:val="228B22"/>
          <w:kern w:val="0"/>
          <w:szCs w:val="24"/>
        </w:rPr>
        <w:t>值合并，分成两个</w:t>
      </w:r>
      <w:r w:rsidR="00D95CE9" w:rsidRPr="00462E06">
        <w:rPr>
          <w:rFonts w:cs="Times New Roman"/>
          <w:color w:val="228B22"/>
          <w:kern w:val="0"/>
          <w:szCs w:val="24"/>
        </w:rPr>
        <w:t>组</w:t>
      </w:r>
      <w:r w:rsidR="00A75E75" w:rsidRPr="00462E06">
        <w:rPr>
          <w:rFonts w:cs="Times New Roman"/>
          <w:color w:val="228B22"/>
          <w:kern w:val="0"/>
          <w:szCs w:val="24"/>
        </w:rPr>
        <w:t>（</w:t>
      </w:r>
      <w:r w:rsidR="00A75E75" w:rsidRPr="00462E06">
        <w:rPr>
          <w:rFonts w:cs="Times New Roman"/>
          <w:color w:val="228B22"/>
          <w:kern w:val="0"/>
          <w:szCs w:val="24"/>
        </w:rPr>
        <w:t>First</w:t>
      </w:r>
      <w:r w:rsidR="00A75E75" w:rsidRPr="00462E06">
        <w:rPr>
          <w:rFonts w:cs="Times New Roman"/>
          <w:color w:val="228B22"/>
          <w:kern w:val="0"/>
          <w:szCs w:val="24"/>
        </w:rPr>
        <w:t>为优选组，</w:t>
      </w:r>
      <w:r w:rsidR="00A75E75" w:rsidRPr="00462E06">
        <w:rPr>
          <w:rFonts w:cs="Times New Roman"/>
          <w:color w:val="228B22"/>
          <w:kern w:val="0"/>
          <w:szCs w:val="24"/>
        </w:rPr>
        <w:t>Second</w:t>
      </w:r>
      <w:r w:rsidR="00A75E75" w:rsidRPr="00462E06">
        <w:rPr>
          <w:rFonts w:cs="Times New Roman"/>
          <w:color w:val="228B22"/>
          <w:kern w:val="0"/>
          <w:szCs w:val="24"/>
        </w:rPr>
        <w:t>为备选组）</w:t>
      </w:r>
    </w:p>
    <w:p w14:paraId="4E70E22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First = [selectedIndices(1:FirstNumber), Data_Selected_P(1:FirstNumber)];</w:t>
      </w:r>
    </w:p>
    <w:p w14:paraId="5BA015D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Second = [selectedIndices(FirstNumber+1:n), Data_Selected_P(FirstNumber+1:n)];</w:t>
      </w:r>
    </w:p>
    <w:p w14:paraId="277354CB" w14:textId="77777777" w:rsidR="00D747D1" w:rsidRPr="00462E06"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在</w:t>
      </w:r>
      <w:r w:rsidRPr="00462E06">
        <w:rPr>
          <w:rFonts w:cs="Times New Roman"/>
          <w:color w:val="228B22"/>
          <w:kern w:val="0"/>
          <w:szCs w:val="24"/>
        </w:rPr>
        <w:t>FEAST</w:t>
      </w:r>
      <w:r w:rsidRPr="00462E06">
        <w:rPr>
          <w:rFonts w:cs="Times New Roman"/>
          <w:color w:val="228B22"/>
          <w:kern w:val="0"/>
          <w:szCs w:val="24"/>
        </w:rPr>
        <w:t>排序下，两个等级的</w:t>
      </w:r>
      <w:r w:rsidRPr="00462E06">
        <w:rPr>
          <w:rFonts w:cs="Times New Roman"/>
          <w:color w:val="228B22"/>
          <w:kern w:val="0"/>
          <w:szCs w:val="24"/>
        </w:rPr>
        <w:t>P</w:t>
      </w:r>
      <w:r w:rsidRPr="00462E06">
        <w:rPr>
          <w:rFonts w:cs="Times New Roman"/>
          <w:color w:val="228B22"/>
          <w:kern w:val="0"/>
          <w:szCs w:val="24"/>
        </w:rPr>
        <w:t>值比较，若第二等级的</w:t>
      </w:r>
      <w:r w:rsidRPr="00462E06">
        <w:rPr>
          <w:rFonts w:cs="Times New Roman"/>
          <w:color w:val="228B22"/>
          <w:kern w:val="0"/>
          <w:szCs w:val="24"/>
        </w:rPr>
        <w:t>P</w:t>
      </w:r>
      <w:r w:rsidRPr="00462E06">
        <w:rPr>
          <w:rFonts w:cs="Times New Roman"/>
          <w:color w:val="228B22"/>
          <w:kern w:val="0"/>
          <w:szCs w:val="24"/>
        </w:rPr>
        <w:t>值比第一等级</w:t>
      </w:r>
      <w:r w:rsidRPr="00462E06">
        <w:rPr>
          <w:rFonts w:cs="Times New Roman"/>
          <w:color w:val="228B22"/>
          <w:kern w:val="0"/>
          <w:szCs w:val="24"/>
        </w:rPr>
        <w:t>P</w:t>
      </w:r>
      <w:r w:rsidRPr="00462E06">
        <w:rPr>
          <w:rFonts w:cs="Times New Roman"/>
          <w:color w:val="228B22"/>
          <w:kern w:val="0"/>
          <w:szCs w:val="24"/>
        </w:rPr>
        <w:t>值小，则替换并检验</w:t>
      </w:r>
    </w:p>
    <w:p w14:paraId="0E88A83F"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x = FirstNumber:-1:1</w:t>
      </w:r>
    </w:p>
    <w:p w14:paraId="2BAB2AB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A657CE" w:rsidRPr="00462E06">
        <w:rPr>
          <w:rFonts w:cs="Times New Roman"/>
          <w:color w:val="228B22"/>
          <w:kern w:val="0"/>
          <w:szCs w:val="24"/>
        </w:rPr>
        <w:t>%First</w:t>
      </w:r>
      <w:r w:rsidR="00A657CE" w:rsidRPr="00462E06">
        <w:rPr>
          <w:rFonts w:cs="Times New Roman"/>
          <w:color w:val="228B22"/>
          <w:kern w:val="0"/>
          <w:szCs w:val="24"/>
        </w:rPr>
        <w:t>原有准确率生成</w:t>
      </w:r>
    </w:p>
    <w:p w14:paraId="6092804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[Data_First] =  DataSelect(Data,First(:,1));</w:t>
      </w:r>
    </w:p>
    <w:p w14:paraId="6F50F14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libsvmtrain(Label, Data_First, sprintf(</w:t>
      </w:r>
      <w:r w:rsidRPr="00462E06">
        <w:rPr>
          <w:rFonts w:cs="Times New Roman"/>
          <w:color w:val="A020F0"/>
          <w:kern w:val="0"/>
          <w:szCs w:val="24"/>
        </w:rPr>
        <w:t>'%s -v %d -q'</w:t>
      </w:r>
      <w:r w:rsidRPr="00462E06">
        <w:rPr>
          <w:rFonts w:cs="Times New Roman"/>
          <w:color w:val="000000"/>
          <w:kern w:val="0"/>
          <w:szCs w:val="24"/>
        </w:rPr>
        <w:t>,opts,nfold));</w:t>
      </w:r>
    </w:p>
    <w:p w14:paraId="0F45DCF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56CD9" w:rsidRPr="00462E06">
        <w:rPr>
          <w:rFonts w:cs="Times New Roman"/>
          <w:color w:val="228B22"/>
          <w:kern w:val="0"/>
          <w:szCs w:val="24"/>
        </w:rPr>
        <w:t>%Second</w:t>
      </w:r>
      <w:r w:rsidR="00F56CD9" w:rsidRPr="00462E06">
        <w:rPr>
          <w:rFonts w:cs="Times New Roman"/>
          <w:color w:val="228B22"/>
          <w:kern w:val="0"/>
          <w:szCs w:val="24"/>
        </w:rPr>
        <w:t>由前往后</w:t>
      </w:r>
    </w:p>
    <w:p w14:paraId="063A6FA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zeros(SecondNumber,2);</w:t>
      </w:r>
    </w:p>
    <w:p w14:paraId="0ADA52E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0;</w:t>
      </w:r>
    </w:p>
    <w:p w14:paraId="74AB3DB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y = 1:1:SecondNumber</w:t>
      </w:r>
    </w:p>
    <w:p w14:paraId="686B482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000000"/>
          <w:kern w:val="0"/>
          <w:szCs w:val="24"/>
        </w:rPr>
        <w:t xml:space="preserve"> </w:t>
      </w:r>
      <w:r w:rsidR="00F614F7" w:rsidRPr="00462E06">
        <w:rPr>
          <w:rFonts w:cs="Times New Roman"/>
          <w:color w:val="228B22"/>
          <w:kern w:val="0"/>
          <w:szCs w:val="24"/>
        </w:rPr>
        <w:t>%</w:t>
      </w:r>
      <w:r w:rsidR="00F614F7" w:rsidRPr="00462E06">
        <w:rPr>
          <w:rFonts w:cs="Times New Roman"/>
          <w:color w:val="228B22"/>
          <w:kern w:val="0"/>
          <w:szCs w:val="24"/>
        </w:rPr>
        <w:t>若第二等级的</w:t>
      </w:r>
      <w:r w:rsidR="00F614F7" w:rsidRPr="00462E06">
        <w:rPr>
          <w:rFonts w:cs="Times New Roman"/>
          <w:color w:val="228B22"/>
          <w:kern w:val="0"/>
          <w:szCs w:val="24"/>
        </w:rPr>
        <w:t>P</w:t>
      </w:r>
      <w:r w:rsidR="00F614F7" w:rsidRPr="00462E06">
        <w:rPr>
          <w:rFonts w:cs="Times New Roman"/>
          <w:color w:val="228B22"/>
          <w:kern w:val="0"/>
          <w:szCs w:val="24"/>
        </w:rPr>
        <w:t>值比第一等级</w:t>
      </w:r>
      <w:r w:rsidR="00F614F7" w:rsidRPr="00462E06">
        <w:rPr>
          <w:rFonts w:cs="Times New Roman"/>
          <w:color w:val="228B22"/>
          <w:kern w:val="0"/>
          <w:szCs w:val="24"/>
        </w:rPr>
        <w:t>P</w:t>
      </w:r>
      <w:r w:rsidR="00F614F7" w:rsidRPr="00462E06">
        <w:rPr>
          <w:rFonts w:cs="Times New Roman"/>
          <w:color w:val="228B22"/>
          <w:kern w:val="0"/>
          <w:szCs w:val="24"/>
        </w:rPr>
        <w:t>值小，则替换并检验</w:t>
      </w:r>
    </w:p>
    <w:p w14:paraId="76BB121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First(x,2) &gt; Second(y,2)</w:t>
      </w:r>
    </w:p>
    <w:p w14:paraId="01B2297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replace_i+1;</w:t>
      </w:r>
    </w:p>
    <w:p w14:paraId="2AEC9E4E"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228B22"/>
          <w:kern w:val="0"/>
          <w:szCs w:val="24"/>
        </w:rPr>
        <w:t xml:space="preserve"> %SVM</w:t>
      </w:r>
      <w:r w:rsidR="00F614F7" w:rsidRPr="00462E06">
        <w:rPr>
          <w:rFonts w:cs="Times New Roman"/>
          <w:color w:val="228B22"/>
          <w:kern w:val="0"/>
          <w:szCs w:val="24"/>
        </w:rPr>
        <w:t>打分计算，若替换后高于替换前，则替换</w:t>
      </w:r>
    </w:p>
    <w:p w14:paraId="5281F06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[NewFirst NewSecond] = replace(First, x,Second, y);</w:t>
      </w:r>
    </w:p>
    <w:p w14:paraId="5DF076A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228B22"/>
          <w:kern w:val="0"/>
          <w:szCs w:val="24"/>
        </w:rPr>
        <w:t>%</w:t>
      </w:r>
      <w:r w:rsidR="006479A9" w:rsidRPr="00462E06">
        <w:rPr>
          <w:rFonts w:cs="Times New Roman"/>
          <w:color w:val="228B22"/>
          <w:kern w:val="0"/>
          <w:szCs w:val="24"/>
        </w:rPr>
        <w:t>计算替换后，</w:t>
      </w:r>
      <w:r w:rsidR="006479A9" w:rsidRPr="00462E06">
        <w:rPr>
          <w:rFonts w:cs="Times New Roman"/>
          <w:color w:val="228B22"/>
          <w:kern w:val="0"/>
          <w:szCs w:val="24"/>
        </w:rPr>
        <w:t>First</w:t>
      </w:r>
      <w:r w:rsidR="006479A9" w:rsidRPr="00462E06">
        <w:rPr>
          <w:rFonts w:cs="Times New Roman"/>
          <w:color w:val="228B22"/>
          <w:kern w:val="0"/>
          <w:szCs w:val="24"/>
        </w:rPr>
        <w:t>的准确率</w:t>
      </w:r>
    </w:p>
    <w:p w14:paraId="6D040F2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[Data_Change] =  DataSelect(Data,NewFirst(:,1));</w:t>
      </w:r>
    </w:p>
    <w:p w14:paraId="4FC7018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1) = libsvmtrain(Label, Data_Change,</w:t>
      </w:r>
      <w:r w:rsidR="00D52ABF" w:rsidRPr="00462E06">
        <w:rPr>
          <w:rFonts w:cs="Times New Roman"/>
          <w:color w:val="000000"/>
          <w:kern w:val="0"/>
          <w:szCs w:val="24"/>
        </w:rPr>
        <w:t>option,nfold</w:t>
      </w:r>
      <w:r w:rsidRPr="00462E06">
        <w:rPr>
          <w:rFonts w:cs="Times New Roman"/>
          <w:color w:val="000000"/>
          <w:kern w:val="0"/>
          <w:szCs w:val="24"/>
        </w:rPr>
        <w:t>));</w:t>
      </w:r>
    </w:p>
    <w:p w14:paraId="209232F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056E0" w:rsidRPr="00462E06">
        <w:rPr>
          <w:rFonts w:cs="Times New Roman"/>
          <w:color w:val="228B22"/>
          <w:kern w:val="0"/>
          <w:szCs w:val="24"/>
        </w:rPr>
        <w:t>%</w:t>
      </w:r>
      <w:r w:rsidR="003056E0" w:rsidRPr="00462E06">
        <w:rPr>
          <w:rFonts w:cs="Times New Roman"/>
          <w:color w:val="228B22"/>
          <w:kern w:val="0"/>
          <w:szCs w:val="24"/>
        </w:rPr>
        <w:t>记录下对应</w:t>
      </w:r>
      <w:r w:rsidR="003056E0" w:rsidRPr="00462E06">
        <w:rPr>
          <w:rFonts w:cs="Times New Roman"/>
          <w:color w:val="228B22"/>
          <w:kern w:val="0"/>
          <w:szCs w:val="24"/>
        </w:rPr>
        <w:t>Second</w:t>
      </w:r>
      <w:r w:rsidR="003056E0" w:rsidRPr="00462E06">
        <w:rPr>
          <w:rFonts w:cs="Times New Roman"/>
          <w:color w:val="228B22"/>
          <w:kern w:val="0"/>
          <w:szCs w:val="24"/>
        </w:rPr>
        <w:t>的位置</w:t>
      </w:r>
    </w:p>
    <w:p w14:paraId="23B9296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2) = y;</w:t>
      </w:r>
    </w:p>
    <w:p w14:paraId="11765D2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4E0DAB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413288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原</w:t>
      </w:r>
      <w:r w:rsidR="003E2B54" w:rsidRPr="00462E06">
        <w:rPr>
          <w:rFonts w:cs="Times New Roman"/>
          <w:color w:val="228B22"/>
          <w:kern w:val="0"/>
          <w:szCs w:val="24"/>
        </w:rPr>
        <w:t>acc</w:t>
      </w:r>
      <w:r w:rsidR="003E2B54" w:rsidRPr="00462E06">
        <w:rPr>
          <w:rFonts w:cs="Times New Roman"/>
          <w:color w:val="228B22"/>
          <w:kern w:val="0"/>
          <w:szCs w:val="24"/>
        </w:rPr>
        <w:t>排序，</w:t>
      </w:r>
      <w:r w:rsidR="003E2B54" w:rsidRPr="00462E06">
        <w:rPr>
          <w:rFonts w:cs="Times New Roman"/>
          <w:color w:val="228B22"/>
          <w:kern w:val="0"/>
          <w:szCs w:val="24"/>
        </w:rPr>
        <w:t>acc</w:t>
      </w:r>
      <w:r w:rsidR="003E2B54" w:rsidRPr="00462E06">
        <w:rPr>
          <w:rFonts w:cs="Times New Roman"/>
          <w:color w:val="228B22"/>
          <w:kern w:val="0"/>
          <w:szCs w:val="24"/>
        </w:rPr>
        <w:t>从高往低与原有</w:t>
      </w:r>
      <w:r w:rsidR="003E2B54" w:rsidRPr="00462E06">
        <w:rPr>
          <w:rFonts w:cs="Times New Roman"/>
          <w:color w:val="228B22"/>
          <w:kern w:val="0"/>
          <w:szCs w:val="24"/>
        </w:rPr>
        <w:t>acc</w:t>
      </w:r>
      <w:r w:rsidR="003E2B54" w:rsidRPr="00462E06">
        <w:rPr>
          <w:rFonts w:cs="Times New Roman"/>
          <w:color w:val="228B22"/>
          <w:kern w:val="0"/>
          <w:szCs w:val="24"/>
        </w:rPr>
        <w:t>比较</w:t>
      </w:r>
    </w:p>
    <w:p w14:paraId="4AA1D1D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sortrows(Change_acc,1);</w:t>
      </w:r>
    </w:p>
    <w:p w14:paraId="3CFB4593"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k = SecondNumber:-1:1</w:t>
      </w:r>
    </w:p>
    <w:p w14:paraId="0EA8DB8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一旦发现</w:t>
      </w:r>
      <w:r w:rsidR="003E2B54" w:rsidRPr="00462E06">
        <w:rPr>
          <w:rFonts w:cs="Times New Roman"/>
          <w:color w:val="228B22"/>
          <w:kern w:val="0"/>
          <w:szCs w:val="24"/>
        </w:rPr>
        <w:t>acc</w:t>
      </w:r>
      <w:r w:rsidR="003E2B54" w:rsidRPr="00462E06">
        <w:rPr>
          <w:rFonts w:cs="Times New Roman"/>
          <w:color w:val="228B22"/>
          <w:kern w:val="0"/>
          <w:szCs w:val="24"/>
        </w:rPr>
        <w:t>更高，则替换</w:t>
      </w:r>
    </w:p>
    <w:p w14:paraId="7EFB0D6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lastRenderedPageBreak/>
        <w:t xml:space="preserve">        </w:t>
      </w:r>
      <w:r w:rsidRPr="00462E06">
        <w:rPr>
          <w:rFonts w:cs="Times New Roman"/>
          <w:color w:val="0000FF"/>
          <w:kern w:val="0"/>
          <w:szCs w:val="24"/>
        </w:rPr>
        <w:t>if</w:t>
      </w:r>
      <w:r w:rsidRPr="00462E06">
        <w:rPr>
          <w:rFonts w:cs="Times New Roman"/>
          <w:color w:val="000000"/>
          <w:kern w:val="0"/>
          <w:szCs w:val="24"/>
        </w:rPr>
        <w:t xml:space="preserve"> Change_acc(k,1) &gt; First_acc</w:t>
      </w:r>
    </w:p>
    <w:p w14:paraId="003D30B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 Second] = replace(First, x,Second, Change_acc(k,2));</w:t>
      </w:r>
    </w:p>
    <w:p w14:paraId="4681798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Change_acc(k,1);</w:t>
      </w:r>
    </w:p>
    <w:p w14:paraId="701FDC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15171E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7C8C292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28137C69" w14:textId="77777777" w:rsidR="00F31317" w:rsidRPr="00462E06"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0E988750" w14:textId="77777777" w:rsidR="00293FDB" w:rsidRPr="00462E06" w:rsidRDefault="00382BEE" w:rsidP="00293FD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 xml:space="preserve"> </w:t>
      </w:r>
    </w:p>
    <w:p w14:paraId="0C8BC043" w14:textId="77777777" w:rsidR="00610CE9" w:rsidRPr="00462E06" w:rsidRDefault="00CC5D25" w:rsidP="00293FD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b/>
        </w:rPr>
        <w:t>2</w:t>
      </w:r>
      <w:r w:rsidR="00610CE9" w:rsidRPr="00462E06">
        <w:rPr>
          <w:rFonts w:cs="Times New Roman"/>
          <w:b/>
        </w:rPr>
        <w:t>.</w:t>
      </w:r>
      <w:r w:rsidR="008147F5" w:rsidRPr="00462E06">
        <w:rPr>
          <w:rFonts w:cs="Times New Roman"/>
          <w:b/>
        </w:rPr>
        <w:t xml:space="preserve"> </w:t>
      </w:r>
      <w:r w:rsidR="00174942" w:rsidRPr="00462E06">
        <w:rPr>
          <w:rFonts w:cs="Times New Roman"/>
          <w:b/>
        </w:rPr>
        <w:t>层次聚类</w:t>
      </w:r>
      <w:r w:rsidR="00E94022" w:rsidRPr="00462E06">
        <w:rPr>
          <w:rFonts w:cs="Times New Roman"/>
          <w:b/>
        </w:rPr>
        <w:t>关键代码</w:t>
      </w:r>
      <w:r w:rsidR="008D50E3" w:rsidRPr="00462E06">
        <w:rPr>
          <w:rFonts w:cs="Times New Roman"/>
          <w:b/>
        </w:rPr>
        <w:t>：</w:t>
      </w:r>
    </w:p>
    <w:p w14:paraId="685B86A8" w14:textId="77777777" w:rsidR="00B9564C" w:rsidRPr="00462E06" w:rsidRDefault="00B9564C" w:rsidP="00E94022">
      <w:pPr>
        <w:spacing w:before="0" w:after="0"/>
        <w:ind w:firstLineChars="0" w:firstLine="0"/>
        <w:rPr>
          <w:rFonts w:cs="Times New Roman"/>
          <w:color w:val="228B22"/>
        </w:rPr>
      </w:pPr>
      <w:r w:rsidRPr="00462E06">
        <w:rPr>
          <w:rFonts w:cs="Times New Roman"/>
          <w:color w:val="228B22"/>
        </w:rPr>
        <w:t>%</w:t>
      </w:r>
      <w:r w:rsidR="001A3ED9" w:rsidRPr="00462E06">
        <w:rPr>
          <w:rFonts w:cs="Times New Roman"/>
          <w:color w:val="228B22"/>
        </w:rPr>
        <w:t>绿灯左转情形</w:t>
      </w:r>
    </w:p>
    <w:p w14:paraId="1A49BD57"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load </w:t>
      </w:r>
      <w:r w:rsidRPr="00462E06">
        <w:rPr>
          <w:rFonts w:cs="Times New Roman"/>
          <w:color w:val="A020F0"/>
          <w:kern w:val="0"/>
          <w:szCs w:val="24"/>
        </w:rPr>
        <w:t>Data_Selected_Left.mat</w:t>
      </w:r>
      <w:r w:rsidRPr="00462E06">
        <w:rPr>
          <w:rFonts w:cs="Times New Roman"/>
          <w:color w:val="000000"/>
          <w:kern w:val="0"/>
          <w:szCs w:val="24"/>
        </w:rPr>
        <w:t>;</w:t>
      </w:r>
    </w:p>
    <w:p w14:paraId="19F1721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X = Data_Selected_Left;</w:t>
      </w:r>
    </w:p>
    <w:p w14:paraId="5EB1F09B" w14:textId="77777777" w:rsidR="00C4114E" w:rsidRPr="00462E06" w:rsidRDefault="00E94022"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rPr>
        <w:t>%</w:t>
      </w:r>
      <w:r w:rsidRPr="00462E06">
        <w:rPr>
          <w:rFonts w:cs="Times New Roman"/>
          <w:color w:val="228B22"/>
        </w:rPr>
        <w:t>层次聚类</w:t>
      </w:r>
    </w:p>
    <w:p w14:paraId="6B6862D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Y = pdist(X,</w:t>
      </w:r>
      <w:r w:rsidRPr="00462E06">
        <w:rPr>
          <w:rFonts w:cs="Times New Roman"/>
          <w:color w:val="A020F0"/>
          <w:kern w:val="0"/>
          <w:szCs w:val="24"/>
        </w:rPr>
        <w:t>'chebychev'</w:t>
      </w:r>
      <w:r w:rsidRPr="00462E06">
        <w:rPr>
          <w:rFonts w:cs="Times New Roman"/>
          <w:color w:val="000000"/>
          <w:kern w:val="0"/>
          <w:szCs w:val="24"/>
        </w:rPr>
        <w:t>);</w:t>
      </w:r>
      <w:r w:rsidR="001A3ED9" w:rsidRPr="00462E06">
        <w:rPr>
          <w:rFonts w:cs="Times New Roman"/>
          <w:color w:val="000000"/>
          <w:kern w:val="0"/>
          <w:szCs w:val="24"/>
        </w:rPr>
        <w:tab/>
      </w:r>
      <w:r w:rsidR="001A3ED9" w:rsidRPr="00462E06">
        <w:rPr>
          <w:rFonts w:cs="Times New Roman"/>
          <w:color w:val="000000"/>
          <w:kern w:val="0"/>
          <w:szCs w:val="24"/>
        </w:rPr>
        <w:tab/>
      </w:r>
      <w:r w:rsidR="001A3ED9" w:rsidRPr="00462E06">
        <w:rPr>
          <w:rFonts w:cs="Times New Roman"/>
          <w:color w:val="228B22"/>
          <w:kern w:val="0"/>
          <w:szCs w:val="24"/>
        </w:rPr>
        <w:t>%</w:t>
      </w:r>
      <w:r w:rsidR="001A3ED9" w:rsidRPr="00462E06">
        <w:rPr>
          <w:rFonts w:cs="Times New Roman"/>
          <w:color w:val="228B22"/>
          <w:kern w:val="0"/>
          <w:szCs w:val="24"/>
        </w:rPr>
        <w:t>距离</w:t>
      </w:r>
    </w:p>
    <w:p w14:paraId="1EA5C275"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Z = linkage(Y,</w:t>
      </w:r>
      <w:r w:rsidRPr="00462E06">
        <w:rPr>
          <w:rFonts w:cs="Times New Roman"/>
          <w:color w:val="A020F0"/>
          <w:kern w:val="0"/>
          <w:szCs w:val="24"/>
        </w:rPr>
        <w:t>'average'</w:t>
      </w:r>
      <w:r w:rsidRPr="00462E06">
        <w:rPr>
          <w:rFonts w:cs="Times New Roman"/>
          <w:color w:val="000000"/>
          <w:kern w:val="0"/>
          <w:szCs w:val="24"/>
        </w:rPr>
        <w:t>);</w:t>
      </w:r>
      <w:r w:rsidR="001A3ED9" w:rsidRPr="00462E06">
        <w:rPr>
          <w:rFonts w:cs="Times New Roman"/>
          <w:color w:val="000000"/>
          <w:kern w:val="0"/>
          <w:szCs w:val="24"/>
        </w:rPr>
        <w:tab/>
      </w:r>
      <w:r w:rsidR="001A3ED9" w:rsidRPr="00462E06">
        <w:rPr>
          <w:rFonts w:cs="Times New Roman"/>
          <w:color w:val="000000"/>
          <w:kern w:val="0"/>
          <w:szCs w:val="24"/>
        </w:rPr>
        <w:tab/>
      </w:r>
      <w:r w:rsidR="001A3ED9" w:rsidRPr="00462E06">
        <w:rPr>
          <w:rFonts w:cs="Times New Roman"/>
          <w:color w:val="228B22"/>
          <w:kern w:val="0"/>
          <w:szCs w:val="24"/>
        </w:rPr>
        <w:t>%</w:t>
      </w:r>
      <w:r w:rsidR="001A3ED9" w:rsidRPr="00462E06">
        <w:rPr>
          <w:rFonts w:cs="Times New Roman"/>
          <w:color w:val="228B22"/>
          <w:kern w:val="0"/>
          <w:szCs w:val="24"/>
        </w:rPr>
        <w:t>方法</w:t>
      </w:r>
    </w:p>
    <w:p w14:paraId="5821B3E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000000"/>
          <w:kern w:val="0"/>
          <w:szCs w:val="24"/>
        </w:rPr>
        <w:t>cophenet(Z,Y)</w:t>
      </w:r>
      <w:r w:rsidR="00A30189" w:rsidRPr="00462E06">
        <w:rPr>
          <w:rFonts w:cs="Times New Roman"/>
          <w:color w:val="000000"/>
          <w:kern w:val="0"/>
          <w:szCs w:val="24"/>
        </w:rPr>
        <w:tab/>
      </w:r>
      <w:r w:rsidR="00A30189" w:rsidRPr="00462E06">
        <w:rPr>
          <w:rFonts w:cs="Times New Roman"/>
          <w:color w:val="000000"/>
          <w:kern w:val="0"/>
          <w:szCs w:val="24"/>
        </w:rPr>
        <w:tab/>
      </w:r>
      <w:r w:rsidR="00581BF6" w:rsidRPr="00462E06">
        <w:rPr>
          <w:rFonts w:cs="Times New Roman"/>
          <w:color w:val="000000"/>
          <w:kern w:val="0"/>
          <w:szCs w:val="24"/>
        </w:rPr>
        <w:tab/>
      </w:r>
      <w:r w:rsidR="00581BF6" w:rsidRPr="00462E06">
        <w:rPr>
          <w:rFonts w:cs="Times New Roman"/>
          <w:color w:val="000000"/>
          <w:kern w:val="0"/>
          <w:szCs w:val="24"/>
        </w:rPr>
        <w:tab/>
      </w:r>
      <w:r w:rsidR="00A30189" w:rsidRPr="00462E06">
        <w:rPr>
          <w:rFonts w:cs="Times New Roman"/>
          <w:color w:val="228B22"/>
          <w:kern w:val="0"/>
          <w:szCs w:val="24"/>
        </w:rPr>
        <w:t>%</w:t>
      </w:r>
      <w:r w:rsidR="00A30189" w:rsidRPr="00462E06">
        <w:rPr>
          <w:rFonts w:cs="Times New Roman"/>
          <w:color w:val="228B22"/>
          <w:kern w:val="0"/>
          <w:szCs w:val="24"/>
        </w:rPr>
        <w:t>计算不一致系数</w:t>
      </w:r>
    </w:p>
    <w:p w14:paraId="1FFEB37B" w14:textId="77777777" w:rsidR="00581BF6" w:rsidRPr="00462E06" w:rsidRDefault="00E94022"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绘制树形图</w:t>
      </w:r>
    </w:p>
    <w:p w14:paraId="0938290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figure();</w:t>
      </w:r>
    </w:p>
    <w:p w14:paraId="4A8A1BD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H = dendrogram(Z,28);</w:t>
      </w:r>
    </w:p>
    <w:p w14:paraId="2F5A4F49"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set(H,</w:t>
      </w:r>
      <w:r w:rsidRPr="00462E06">
        <w:rPr>
          <w:rFonts w:cs="Times New Roman"/>
          <w:color w:val="A020F0"/>
          <w:kern w:val="0"/>
          <w:szCs w:val="24"/>
        </w:rPr>
        <w:t>'Color'</w:t>
      </w:r>
      <w:r w:rsidRPr="00462E06">
        <w:rPr>
          <w:rFonts w:cs="Times New Roman"/>
          <w:color w:val="000000"/>
          <w:kern w:val="0"/>
          <w:szCs w:val="24"/>
        </w:rPr>
        <w:t>,</w:t>
      </w:r>
      <w:r w:rsidRPr="00462E06">
        <w:rPr>
          <w:rFonts w:cs="Times New Roman"/>
          <w:color w:val="A020F0"/>
          <w:kern w:val="0"/>
          <w:szCs w:val="24"/>
        </w:rPr>
        <w:t>'k'</w:t>
      </w:r>
      <w:r w:rsidRPr="00462E06">
        <w:rPr>
          <w:rFonts w:cs="Times New Roman"/>
          <w:color w:val="000000"/>
          <w:kern w:val="0"/>
          <w:szCs w:val="24"/>
        </w:rPr>
        <w:t>);</w:t>
      </w:r>
    </w:p>
    <w:p w14:paraId="36A070FF"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set(gca,</w:t>
      </w:r>
      <w:r w:rsidRPr="00462E06">
        <w:rPr>
          <w:rFonts w:cs="Times New Roman"/>
          <w:color w:val="A020F0"/>
          <w:kern w:val="0"/>
          <w:szCs w:val="24"/>
        </w:rPr>
        <w:t>'FontSize'</w:t>
      </w:r>
      <w:r w:rsidRPr="00462E06">
        <w:rPr>
          <w:rFonts w:cs="Times New Roman"/>
          <w:color w:val="000000"/>
          <w:kern w:val="0"/>
          <w:szCs w:val="24"/>
        </w:rPr>
        <w:t>,15);</w:t>
      </w:r>
    </w:p>
    <w:p w14:paraId="441BB96F"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xlabel(</w:t>
      </w:r>
      <w:r w:rsidR="00A30189" w:rsidRPr="00462E06">
        <w:rPr>
          <w:rFonts w:cs="Times New Roman"/>
          <w:color w:val="A020F0"/>
          <w:kern w:val="0"/>
          <w:szCs w:val="24"/>
        </w:rPr>
        <w:t>'</w:t>
      </w:r>
      <w:r w:rsidR="00A30189" w:rsidRPr="00462E06">
        <w:rPr>
          <w:rFonts w:cs="Times New Roman"/>
          <w:color w:val="A020F0"/>
          <w:kern w:val="0"/>
          <w:szCs w:val="24"/>
        </w:rPr>
        <w:t>样本编号</w:t>
      </w:r>
      <w:r w:rsidR="00A30189" w:rsidRPr="00462E06">
        <w:rPr>
          <w:rFonts w:cs="Times New Roman"/>
          <w:color w:val="A020F0"/>
          <w:kern w:val="0"/>
          <w:szCs w:val="24"/>
        </w:rPr>
        <w:t>','Fontsize'</w:t>
      </w:r>
      <w:r w:rsidRPr="00462E06">
        <w:rPr>
          <w:rFonts w:cs="Times New Roman"/>
          <w:color w:val="000000"/>
          <w:kern w:val="0"/>
          <w:szCs w:val="24"/>
        </w:rPr>
        <w:t>,24)</w:t>
      </w:r>
    </w:p>
    <w:p w14:paraId="76A5A625"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ylabel(</w:t>
      </w:r>
      <w:r w:rsidR="00A30189" w:rsidRPr="00462E06">
        <w:rPr>
          <w:rFonts w:cs="Times New Roman"/>
          <w:color w:val="A020F0"/>
          <w:kern w:val="0"/>
          <w:szCs w:val="24"/>
        </w:rPr>
        <w:t>'</w:t>
      </w:r>
      <w:r w:rsidR="00A30189" w:rsidRPr="00462E06">
        <w:rPr>
          <w:rFonts w:cs="Times New Roman"/>
          <w:color w:val="A020F0"/>
          <w:kern w:val="0"/>
          <w:szCs w:val="24"/>
        </w:rPr>
        <w:t>标准化距离</w:t>
      </w:r>
      <w:r w:rsidR="00A30189" w:rsidRPr="00462E06">
        <w:rPr>
          <w:rFonts w:cs="Times New Roman"/>
          <w:color w:val="A020F0"/>
          <w:kern w:val="0"/>
          <w:szCs w:val="24"/>
        </w:rPr>
        <w:t>','Fontsize'</w:t>
      </w:r>
      <w:r w:rsidRPr="00462E06">
        <w:rPr>
          <w:rFonts w:cs="Times New Roman"/>
          <w:color w:val="000000"/>
          <w:kern w:val="0"/>
          <w:szCs w:val="24"/>
        </w:rPr>
        <w:t>,24)</w:t>
      </w:r>
    </w:p>
    <w:p w14:paraId="4BE3DCF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p>
    <w:p w14:paraId="7F9FDAFF" w14:textId="77777777" w:rsidR="00D63CD4" w:rsidRPr="00462E06" w:rsidRDefault="00D63CD4" w:rsidP="00D63CD4">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由</w:t>
      </w:r>
      <w:r w:rsidRPr="00462E06">
        <w:rPr>
          <w:rFonts w:cs="Times New Roman"/>
          <w:color w:val="228B22"/>
          <w:kern w:val="0"/>
          <w:szCs w:val="24"/>
        </w:rPr>
        <w:t>inconsistent</w:t>
      </w:r>
      <w:r w:rsidRPr="00462E06">
        <w:rPr>
          <w:rFonts w:cs="Times New Roman"/>
          <w:color w:val="228B22"/>
          <w:kern w:val="0"/>
          <w:szCs w:val="24"/>
        </w:rPr>
        <w:t>得出最佳分类个数</w:t>
      </w:r>
    </w:p>
    <w:p w14:paraId="32A1537C" w14:textId="77777777" w:rsidR="00D63CD4" w:rsidRPr="00462E06" w:rsidRDefault="00D63CD4" w:rsidP="00D63CD4">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计算深度：</w:t>
      </w:r>
      <w:r w:rsidRPr="00462E06">
        <w:rPr>
          <w:rFonts w:cs="Times New Roman"/>
          <w:color w:val="228B22"/>
          <w:kern w:val="0"/>
          <w:szCs w:val="24"/>
        </w:rPr>
        <w:t>50</w:t>
      </w:r>
    </w:p>
    <w:p w14:paraId="720C96C8" w14:textId="77777777" w:rsidR="00C4114E" w:rsidRPr="00462E06" w:rsidRDefault="00C4114E" w:rsidP="00D63CD4">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W = inconsistent(Z,50);</w:t>
      </w:r>
    </w:p>
    <w:p w14:paraId="68017595" w14:textId="77777777" w:rsidR="00D63CD4" w:rsidRPr="00462E06" w:rsidRDefault="00D63CD4" w:rsidP="00D63CD4">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计算增幅最多的聚类序号</w:t>
      </w:r>
    </w:p>
    <w:p w14:paraId="1B08C9F2" w14:textId="77777777" w:rsidR="009E3B8A" w:rsidRPr="00462E06" w:rsidRDefault="00D63CD4" w:rsidP="00D63CD4">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 d_inconsistent = zeros(max(size(W))-1,1);</w:t>
      </w:r>
    </w:p>
    <w:p w14:paraId="3B380335" w14:textId="77777777" w:rsidR="00C4114E" w:rsidRPr="00462E06" w:rsidRDefault="00C4114E" w:rsidP="00D63CD4">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i = 1:(max(size(W))-1)</w:t>
      </w:r>
    </w:p>
    <w:p w14:paraId="6EDFEE3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d_inconsistent(i,1) = W(i+1,4) - W(i,4);</w:t>
      </w:r>
    </w:p>
    <w:p w14:paraId="1FC32F7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1DFFCC02" w14:textId="77777777" w:rsidR="003C1371" w:rsidRPr="00462E06" w:rsidRDefault="003C1371"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94226EA" w14:textId="77777777" w:rsidR="003C1371" w:rsidRPr="00462E06" w:rsidRDefault="003C1371"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b/>
        </w:rPr>
        <w:t xml:space="preserve">3. </w:t>
      </w:r>
      <w:r w:rsidRPr="00462E06">
        <w:rPr>
          <w:rFonts w:cs="Times New Roman"/>
          <w:b/>
        </w:rPr>
        <w:t>调和</w:t>
      </w:r>
      <w:r w:rsidR="002D6A56" w:rsidRPr="00462E06">
        <w:rPr>
          <w:rFonts w:cs="Times New Roman"/>
          <w:b/>
        </w:rPr>
        <w:t>曲线</w:t>
      </w:r>
      <w:r w:rsidRPr="00462E06">
        <w:rPr>
          <w:rFonts w:cs="Times New Roman"/>
          <w:b/>
        </w:rPr>
        <w:t>关键代码：</w:t>
      </w:r>
    </w:p>
    <w:p w14:paraId="79DBD61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002E331B" w:rsidRPr="00462E06">
        <w:rPr>
          <w:rFonts w:cs="Times New Roman"/>
          <w:color w:val="228B22"/>
          <w:kern w:val="0"/>
          <w:szCs w:val="24"/>
        </w:rPr>
        <w:t>由不一致系数</w:t>
      </w:r>
      <w:r w:rsidR="00DF6497" w:rsidRPr="00462E06">
        <w:rPr>
          <w:rFonts w:cs="Times New Roman"/>
          <w:color w:val="228B22"/>
          <w:kern w:val="0"/>
          <w:szCs w:val="24"/>
        </w:rPr>
        <w:t>得</w:t>
      </w:r>
      <w:r w:rsidR="002E331B" w:rsidRPr="00462E06">
        <w:rPr>
          <w:rFonts w:cs="Times New Roman"/>
          <w:color w:val="228B22"/>
          <w:kern w:val="0"/>
          <w:szCs w:val="24"/>
        </w:rPr>
        <w:t>，</w:t>
      </w:r>
      <w:r w:rsidR="00DF6497" w:rsidRPr="00462E06">
        <w:rPr>
          <w:rFonts w:cs="Times New Roman"/>
          <w:color w:val="228B22"/>
          <w:kern w:val="0"/>
          <w:szCs w:val="24"/>
        </w:rPr>
        <w:t>绿灯左转</w:t>
      </w:r>
      <w:r w:rsidR="00C931CF" w:rsidRPr="00462E06">
        <w:rPr>
          <w:rFonts w:cs="Times New Roman"/>
          <w:color w:val="228B22"/>
          <w:kern w:val="0"/>
          <w:szCs w:val="24"/>
        </w:rPr>
        <w:t>时</w:t>
      </w:r>
      <w:r w:rsidR="002E331B" w:rsidRPr="00462E06">
        <w:rPr>
          <w:rFonts w:cs="Times New Roman"/>
          <w:color w:val="228B22"/>
          <w:kern w:val="0"/>
          <w:szCs w:val="24"/>
        </w:rPr>
        <w:t>最佳聚类数为</w:t>
      </w:r>
      <w:r w:rsidR="002E331B" w:rsidRPr="00462E06">
        <w:rPr>
          <w:rFonts w:cs="Times New Roman"/>
          <w:color w:val="228B22"/>
          <w:kern w:val="0"/>
          <w:szCs w:val="24"/>
        </w:rPr>
        <w:t>2</w:t>
      </w:r>
    </w:p>
    <w:p w14:paraId="01B03C25" w14:textId="77777777" w:rsidR="002E331B" w:rsidRPr="00462E06"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将每个类的数据保存</w:t>
      </w:r>
    </w:p>
    <w:p w14:paraId="6100158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n = 2;</w:t>
      </w:r>
    </w:p>
    <w:p w14:paraId="5B47D8A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 = cluster(Z,n);</w:t>
      </w:r>
    </w:p>
    <w:p w14:paraId="6E5071DC"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cluA = 0;</w:t>
      </w:r>
    </w:p>
    <w:p w14:paraId="1F2CFF48"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cluB = 0;</w:t>
      </w:r>
    </w:p>
    <w:p w14:paraId="1C4A3876"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i = 1:length(clu)</w:t>
      </w:r>
    </w:p>
    <w:p w14:paraId="6664CF65"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clu(i) == 1</w:t>
      </w:r>
    </w:p>
    <w:p w14:paraId="44754F4D"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lastRenderedPageBreak/>
        <w:t xml:space="preserve">        clu_n(i,1) = {</w:t>
      </w:r>
      <w:r w:rsidRPr="00462E06">
        <w:rPr>
          <w:rFonts w:cs="Times New Roman"/>
          <w:color w:val="A020F0"/>
          <w:kern w:val="0"/>
          <w:szCs w:val="24"/>
        </w:rPr>
        <w:t>'Cluster1'</w:t>
      </w:r>
      <w:r w:rsidRPr="00462E06">
        <w:rPr>
          <w:rFonts w:cs="Times New Roman"/>
          <w:color w:val="000000"/>
          <w:kern w:val="0"/>
          <w:szCs w:val="24"/>
        </w:rPr>
        <w:t>};</w:t>
      </w:r>
    </w:p>
    <w:p w14:paraId="63700F3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cluA = cluA+1;</w:t>
      </w:r>
    </w:p>
    <w:p w14:paraId="5D05A84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elseif</w:t>
      </w:r>
      <w:r w:rsidRPr="00462E06">
        <w:rPr>
          <w:rFonts w:cs="Times New Roman"/>
          <w:color w:val="000000"/>
          <w:kern w:val="0"/>
          <w:szCs w:val="24"/>
        </w:rPr>
        <w:t xml:space="preserve"> clu(i) == 2</w:t>
      </w:r>
    </w:p>
    <w:p w14:paraId="3D163F3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'Cluster2'</w:t>
      </w:r>
      <w:r w:rsidRPr="00462E06">
        <w:rPr>
          <w:rFonts w:cs="Times New Roman"/>
          <w:color w:val="000000"/>
          <w:kern w:val="0"/>
          <w:szCs w:val="24"/>
        </w:rPr>
        <w:t>};</w:t>
      </w:r>
    </w:p>
    <w:p w14:paraId="19848930"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cluB = cluB+1;</w:t>
      </w:r>
    </w:p>
    <w:p w14:paraId="0C8FA63F"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7DE96E0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end</w:t>
      </w:r>
    </w:p>
    <w:p w14:paraId="7F2E72F4"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andrewsplot(X,</w:t>
      </w:r>
      <w:r w:rsidRPr="00462E06">
        <w:rPr>
          <w:rFonts w:cs="Times New Roman"/>
          <w:color w:val="A020F0"/>
          <w:kern w:val="0"/>
          <w:szCs w:val="24"/>
        </w:rPr>
        <w:t>'group'</w:t>
      </w:r>
      <w:r w:rsidRPr="00462E06">
        <w:rPr>
          <w:rFonts w:cs="Times New Roman"/>
          <w:color w:val="000000"/>
          <w:kern w:val="0"/>
          <w:szCs w:val="24"/>
        </w:rPr>
        <w:t>,clu_n,</w:t>
      </w:r>
      <w:r w:rsidRPr="00462E06">
        <w:rPr>
          <w:rFonts w:cs="Times New Roman"/>
          <w:color w:val="A020F0"/>
          <w:kern w:val="0"/>
          <w:szCs w:val="24"/>
        </w:rPr>
        <w:t>'quantile'</w:t>
      </w:r>
      <w:r w:rsidRPr="00462E06">
        <w:rPr>
          <w:rFonts w:cs="Times New Roman"/>
          <w:color w:val="000000"/>
          <w:kern w:val="0"/>
          <w:szCs w:val="24"/>
        </w:rPr>
        <w:t>,.25,</w:t>
      </w:r>
      <w:r w:rsidRPr="00462E06">
        <w:rPr>
          <w:rFonts w:cs="Times New Roman"/>
          <w:color w:val="A020F0"/>
          <w:kern w:val="0"/>
          <w:szCs w:val="24"/>
        </w:rPr>
        <w:t>'LineWidth'</w:t>
      </w:r>
      <w:r w:rsidRPr="00462E06">
        <w:rPr>
          <w:rFonts w:cs="Times New Roman"/>
          <w:color w:val="000000"/>
          <w:kern w:val="0"/>
          <w:szCs w:val="24"/>
        </w:rPr>
        <w:t>,2);</w:t>
      </w:r>
    </w:p>
    <w:p w14:paraId="33FD033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set(gca,</w:t>
      </w:r>
      <w:r w:rsidRPr="00462E06">
        <w:rPr>
          <w:rFonts w:cs="Times New Roman"/>
          <w:color w:val="A020F0"/>
          <w:kern w:val="0"/>
          <w:szCs w:val="24"/>
        </w:rPr>
        <w:t>'FontSize'</w:t>
      </w:r>
      <w:r w:rsidRPr="00462E06">
        <w:rPr>
          <w:rFonts w:cs="Times New Roman"/>
          <w:color w:val="000000"/>
          <w:kern w:val="0"/>
          <w:szCs w:val="24"/>
        </w:rPr>
        <w:t>,17);</w:t>
      </w:r>
    </w:p>
    <w:p w14:paraId="0C71F3B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xlabel(</w:t>
      </w:r>
      <w:r w:rsidRPr="00462E06">
        <w:rPr>
          <w:rFonts w:cs="Times New Roman"/>
          <w:color w:val="A020F0"/>
          <w:kern w:val="0"/>
          <w:szCs w:val="24"/>
        </w:rPr>
        <w:t>'t/s'</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0AA02C19"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ylabel(</w:t>
      </w:r>
      <w:r w:rsidRPr="00462E06">
        <w:rPr>
          <w:rFonts w:cs="Times New Roman"/>
          <w:color w:val="A020F0"/>
          <w:kern w:val="0"/>
          <w:szCs w:val="24"/>
        </w:rPr>
        <w:t>'f(t)'</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3DC8626B" w14:textId="77777777" w:rsidR="0056700E" w:rsidRPr="00462E06" w:rsidRDefault="0056700E" w:rsidP="0056700E">
      <w:pPr>
        <w:ind w:firstLineChars="0" w:firstLine="0"/>
        <w:rPr>
          <w:rFonts w:cs="Times New Roman"/>
          <w:b/>
        </w:rPr>
      </w:pPr>
    </w:p>
    <w:p w14:paraId="4B748A92" w14:textId="77777777" w:rsidR="009850C8" w:rsidRPr="00462E06" w:rsidRDefault="00AC48F1"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b/>
        </w:rPr>
        <w:t xml:space="preserve">4. </w:t>
      </w:r>
      <w:r w:rsidR="00B55D30" w:rsidRPr="00462E06">
        <w:rPr>
          <w:rFonts w:cs="Times New Roman"/>
          <w:b/>
        </w:rPr>
        <w:t>交叉检验关键</w:t>
      </w:r>
      <w:r w:rsidRPr="00462E06">
        <w:rPr>
          <w:rFonts w:cs="Times New Roman"/>
          <w:b/>
        </w:rPr>
        <w:t>代码：</w:t>
      </w:r>
    </w:p>
    <w:p w14:paraId="50F4EBDD" w14:textId="77777777" w:rsidR="009850C8" w:rsidRPr="00462E06"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划分为</w:t>
      </w:r>
      <w:r w:rsidRPr="00462E06">
        <w:rPr>
          <w:rFonts w:cs="Times New Roman"/>
          <w:color w:val="228B22"/>
          <w:kern w:val="0"/>
          <w:szCs w:val="24"/>
        </w:rPr>
        <w:t>k</w:t>
      </w:r>
      <w:r w:rsidRPr="00462E06">
        <w:rPr>
          <w:rFonts w:cs="Times New Roman"/>
          <w:color w:val="228B22"/>
          <w:kern w:val="0"/>
          <w:szCs w:val="24"/>
        </w:rPr>
        <w:t>组</w:t>
      </w:r>
    </w:p>
    <w:p w14:paraId="5F095B8B" w14:textId="77777777" w:rsidR="00C23D6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 xml:space="preserve">number = fix(m/k);      </w:t>
      </w:r>
      <w:r w:rsidR="00A76257" w:rsidRPr="00462E06">
        <w:rPr>
          <w:rFonts w:cs="Times New Roman"/>
          <w:color w:val="228B22"/>
          <w:kern w:val="0"/>
          <w:szCs w:val="24"/>
        </w:rPr>
        <w:t>%</w:t>
      </w:r>
      <w:r w:rsidR="00A76257" w:rsidRPr="00462E06">
        <w:rPr>
          <w:rFonts w:cs="Times New Roman"/>
          <w:color w:val="228B22"/>
          <w:kern w:val="0"/>
          <w:szCs w:val="24"/>
        </w:rPr>
        <w:t>每组数量</w:t>
      </w:r>
      <w:r w:rsidR="00A76257" w:rsidRPr="00462E06">
        <w:rPr>
          <w:rFonts w:cs="Times New Roman"/>
          <w:color w:val="228B22"/>
          <w:kern w:val="0"/>
          <w:szCs w:val="24"/>
        </w:rPr>
        <w:t>number</w:t>
      </w:r>
      <w:r w:rsidRPr="00462E06">
        <w:rPr>
          <w:rFonts w:cs="Times New Roman"/>
          <w:color w:val="000000"/>
          <w:kern w:val="0"/>
          <w:szCs w:val="24"/>
        </w:rPr>
        <w:t xml:space="preserve">    </w:t>
      </w:r>
    </w:p>
    <w:p w14:paraId="0509D0A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SplitData = cell(2,k);</w:t>
      </w:r>
    </w:p>
    <w:p w14:paraId="6496FC8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i = 0:1:k-1</w:t>
      </w:r>
    </w:p>
    <w:p w14:paraId="0F636B3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Data(1+i*number:number+i*number,:);</w:t>
      </w:r>
    </w:p>
    <w:p w14:paraId="7413F297"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Label(1+i*number:number+i*number,:);</w:t>
      </w:r>
    </w:p>
    <w:p w14:paraId="3C4E891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i == k-1</w:t>
      </w:r>
    </w:p>
    <w:p w14:paraId="2BEED38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Data(1+i*number:m,:);</w:t>
      </w:r>
    </w:p>
    <w:p w14:paraId="0436ED5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Label(1+i*number:m,:);</w:t>
      </w:r>
    </w:p>
    <w:p w14:paraId="4A3CEF8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EBD4F8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5FA1C1B1" w14:textId="77777777" w:rsidR="00DE19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228B22"/>
          <w:kern w:val="0"/>
          <w:szCs w:val="24"/>
        </w:rPr>
        <w:t>%</w:t>
      </w:r>
      <w:r w:rsidRPr="00462E06">
        <w:rPr>
          <w:rFonts w:cs="Times New Roman"/>
          <w:color w:val="228B22"/>
          <w:kern w:val="0"/>
          <w:szCs w:val="24"/>
        </w:rPr>
        <w:t>轮流充当</w:t>
      </w:r>
      <w:r w:rsidRPr="00462E06">
        <w:rPr>
          <w:rFonts w:cs="Times New Roman"/>
          <w:color w:val="228B22"/>
          <w:kern w:val="0"/>
          <w:szCs w:val="24"/>
        </w:rPr>
        <w:t>train</w:t>
      </w:r>
      <w:r w:rsidRPr="00462E06">
        <w:rPr>
          <w:rFonts w:cs="Times New Roman"/>
          <w:color w:val="228B22"/>
          <w:kern w:val="0"/>
          <w:szCs w:val="24"/>
        </w:rPr>
        <w:t>和</w:t>
      </w:r>
      <w:r w:rsidRPr="00462E06">
        <w:rPr>
          <w:rFonts w:cs="Times New Roman"/>
          <w:color w:val="228B22"/>
          <w:kern w:val="0"/>
          <w:szCs w:val="24"/>
        </w:rPr>
        <w:t>text</w:t>
      </w:r>
      <w:r w:rsidRPr="00462E06">
        <w:rPr>
          <w:rFonts w:cs="Times New Roman"/>
          <w:color w:val="228B22"/>
          <w:kern w:val="0"/>
          <w:szCs w:val="24"/>
        </w:rPr>
        <w:t>组</w:t>
      </w:r>
      <w:r w:rsidR="009850C8" w:rsidRPr="00462E06">
        <w:rPr>
          <w:rFonts w:cs="Times New Roman"/>
          <w:color w:val="000000"/>
          <w:kern w:val="0"/>
          <w:szCs w:val="24"/>
        </w:rPr>
        <w:t xml:space="preserve">    </w:t>
      </w:r>
    </w:p>
    <w:p w14:paraId="5B908B99"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FF"/>
          <w:kern w:val="0"/>
          <w:szCs w:val="24"/>
        </w:rPr>
        <w:t>for</w:t>
      </w:r>
      <w:r w:rsidRPr="00462E06">
        <w:rPr>
          <w:rFonts w:cs="Times New Roman"/>
          <w:color w:val="000000"/>
          <w:kern w:val="0"/>
          <w:szCs w:val="24"/>
        </w:rPr>
        <w:t xml:space="preserve"> i = 1:1:k</w:t>
      </w:r>
    </w:p>
    <w:p w14:paraId="534866CA" w14:textId="77777777" w:rsidR="00A762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ab/>
        <w:t xml:space="preserve"> %</w:t>
      </w:r>
      <w:r w:rsidR="00B239C0" w:rsidRPr="00462E06">
        <w:rPr>
          <w:rFonts w:cs="Times New Roman"/>
          <w:color w:val="228B22"/>
          <w:kern w:val="0"/>
          <w:szCs w:val="24"/>
        </w:rPr>
        <w:t>选一份</w:t>
      </w:r>
      <w:r w:rsidRPr="00462E06">
        <w:rPr>
          <w:rFonts w:cs="Times New Roman"/>
          <w:color w:val="228B22"/>
          <w:kern w:val="0"/>
          <w:szCs w:val="24"/>
        </w:rPr>
        <w:t>测试集</w:t>
      </w:r>
    </w:p>
    <w:p w14:paraId="1B9C370A"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 xml:space="preserve">     </w:t>
      </w:r>
      <w:r w:rsidRPr="00462E06">
        <w:rPr>
          <w:rFonts w:cs="Times New Roman"/>
          <w:color w:val="000000"/>
          <w:kern w:val="0"/>
          <w:szCs w:val="24"/>
        </w:rPr>
        <w:t xml:space="preserve">   test_label = SplitData{2,i};</w:t>
      </w:r>
    </w:p>
    <w:p w14:paraId="52F84470"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test_data = SplitData{1,i};</w:t>
      </w:r>
    </w:p>
    <w:p w14:paraId="1966534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 xml:space="preserve">    </w:t>
      </w:r>
      <w:r w:rsidR="00A76257" w:rsidRPr="00462E06">
        <w:rPr>
          <w:rFonts w:cs="Times New Roman"/>
          <w:color w:val="228B22"/>
          <w:kern w:val="0"/>
          <w:szCs w:val="24"/>
        </w:rPr>
        <w:t>%</w:t>
      </w:r>
      <w:r w:rsidR="00B239C0" w:rsidRPr="00462E06">
        <w:rPr>
          <w:rFonts w:cs="Times New Roman"/>
          <w:color w:val="228B22"/>
          <w:kern w:val="0"/>
          <w:szCs w:val="24"/>
        </w:rPr>
        <w:t>选一份</w:t>
      </w:r>
      <w:r w:rsidR="00752EEE" w:rsidRPr="00462E06">
        <w:rPr>
          <w:rFonts w:cs="Times New Roman"/>
          <w:color w:val="228B22"/>
          <w:kern w:val="0"/>
          <w:szCs w:val="24"/>
        </w:rPr>
        <w:t>为</w:t>
      </w:r>
      <w:r w:rsidR="00A76257" w:rsidRPr="00462E06">
        <w:rPr>
          <w:rFonts w:cs="Times New Roman"/>
          <w:color w:val="228B22"/>
          <w:kern w:val="0"/>
          <w:szCs w:val="24"/>
        </w:rPr>
        <w:t>训练集</w:t>
      </w:r>
    </w:p>
    <w:p w14:paraId="0596B04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w:t>
      </w:r>
    </w:p>
    <w:p w14:paraId="00F55E9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w:t>
      </w:r>
    </w:p>
    <w:p w14:paraId="6039EB8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j = 1:1:k</w:t>
      </w:r>
    </w:p>
    <w:p w14:paraId="290D170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j ~= i</w:t>
      </w:r>
    </w:p>
    <w:p w14:paraId="763A027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[train_label; SplitData{2,j}];</w:t>
      </w:r>
    </w:p>
    <w:p w14:paraId="2A7DB10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[train_data; SplitData{1,j}];</w:t>
      </w:r>
    </w:p>
    <w:p w14:paraId="32FC2D22"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F5C4CEB"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62FF857F" w14:textId="77777777" w:rsidR="0040226E" w:rsidRPr="00462E06"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kern w:val="0"/>
          <w:szCs w:val="24"/>
        </w:rPr>
        <w:tab/>
      </w:r>
      <w:r w:rsidRPr="00462E06">
        <w:rPr>
          <w:rFonts w:cs="Times New Roman"/>
          <w:kern w:val="0"/>
          <w:szCs w:val="24"/>
        </w:rPr>
        <w:tab/>
      </w:r>
      <w:r w:rsidRPr="00462E06">
        <w:rPr>
          <w:rFonts w:cs="Times New Roman"/>
          <w:color w:val="228B22"/>
          <w:kern w:val="0"/>
          <w:szCs w:val="24"/>
        </w:rPr>
        <w:t>%</w:t>
      </w:r>
      <w:r w:rsidR="000E21B1" w:rsidRPr="00462E06">
        <w:rPr>
          <w:rFonts w:cs="Times New Roman"/>
          <w:color w:val="228B22"/>
          <w:kern w:val="0"/>
          <w:szCs w:val="24"/>
        </w:rPr>
        <w:t>有监督学习算法</w:t>
      </w:r>
    </w:p>
    <w:p w14:paraId="7FB146D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62E06">
        <w:rPr>
          <w:rFonts w:cs="Times New Roman"/>
          <w:color w:val="000000"/>
          <w:kern w:val="0"/>
          <w:sz w:val="20"/>
          <w:szCs w:val="20"/>
        </w:rPr>
        <w:t xml:space="preserve">   </w:t>
      </w:r>
      <w:r w:rsidRPr="00462E06">
        <w:rPr>
          <w:rFonts w:eastAsia="微软雅黑" w:cs="Times New Roman"/>
          <w:color w:val="000000"/>
          <w:kern w:val="0"/>
          <w:szCs w:val="24"/>
        </w:rPr>
        <w:t xml:space="preserve"> </w:t>
      </w:r>
      <w:r w:rsidRPr="00462E06">
        <w:rPr>
          <w:rFonts w:eastAsia="微软雅黑" w:cs="Times New Roman"/>
          <w:color w:val="000000"/>
          <w:kern w:val="0"/>
          <w:szCs w:val="24"/>
        </w:rPr>
        <w:tab/>
      </w:r>
      <w:r w:rsidR="00B31A1E" w:rsidRPr="00462E06">
        <w:rPr>
          <w:rFonts w:eastAsia="微软雅黑" w:cs="Times New Roman"/>
          <w:color w:val="000000"/>
          <w:kern w:val="0"/>
          <w:szCs w:val="24"/>
        </w:rPr>
        <w:t>SVM()</w:t>
      </w:r>
      <w:r w:rsidR="00B31A1E" w:rsidRPr="00462E06">
        <w:rPr>
          <w:rFonts w:eastAsia="微软雅黑" w:cs="Times New Roman"/>
          <w:color w:val="000000"/>
          <w:kern w:val="0"/>
          <w:szCs w:val="24"/>
        </w:rPr>
        <w:t>；</w:t>
      </w:r>
    </w:p>
    <w:p w14:paraId="4EF73038" w14:textId="77777777" w:rsidR="00B31A1E" w:rsidRPr="00462E06"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62E06">
        <w:rPr>
          <w:rFonts w:eastAsia="微软雅黑" w:cs="Times New Roman"/>
          <w:kern w:val="0"/>
          <w:szCs w:val="24"/>
        </w:rPr>
        <w:lastRenderedPageBreak/>
        <w:tab/>
      </w:r>
      <w:r w:rsidRPr="00462E06">
        <w:rPr>
          <w:rFonts w:eastAsia="微软雅黑" w:cs="Times New Roman"/>
          <w:kern w:val="0"/>
          <w:szCs w:val="24"/>
        </w:rPr>
        <w:tab/>
        <w:t>RandomForest();</w:t>
      </w:r>
    </w:p>
    <w:p w14:paraId="7C01C243" w14:textId="77777777" w:rsidR="009850C8" w:rsidRPr="00462E06"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62E06">
        <w:rPr>
          <w:rFonts w:cs="Times New Roman"/>
          <w:color w:val="0000FF"/>
          <w:kern w:val="0"/>
          <w:szCs w:val="24"/>
        </w:rPr>
        <w:t>end</w:t>
      </w:r>
    </w:p>
    <w:p w14:paraId="6A867016" w14:textId="77777777" w:rsidR="00390E6A" w:rsidRPr="00462E06"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77777777" w:rsidR="00390E6A" w:rsidRPr="00462E06" w:rsidRDefault="00390E6A" w:rsidP="00390E6A">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b/>
        </w:rPr>
        <w:t xml:space="preserve">5. </w:t>
      </w:r>
      <w:r w:rsidRPr="00462E06">
        <w:rPr>
          <w:rFonts w:cs="Times New Roman"/>
          <w:b/>
        </w:rPr>
        <w:t>聚类与有监督学习结合关键代码：</w:t>
      </w:r>
    </w:p>
    <w:p w14:paraId="4AF1109A"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 w:val="20"/>
          <w:szCs w:val="20"/>
        </w:rPr>
      </w:pPr>
      <w:r w:rsidRPr="00462E06">
        <w:rPr>
          <w:rFonts w:cs="Times New Roman"/>
          <w:color w:val="228B22"/>
          <w:kern w:val="0"/>
          <w:sz w:val="20"/>
          <w:szCs w:val="20"/>
        </w:rPr>
        <w:t>%</w:t>
      </w:r>
      <w:r w:rsidRPr="00462E06">
        <w:rPr>
          <w:rFonts w:cs="Times New Roman"/>
          <w:color w:val="228B22"/>
          <w:kern w:val="0"/>
          <w:sz w:val="20"/>
          <w:szCs w:val="20"/>
        </w:rPr>
        <w:t>输入</w:t>
      </w:r>
      <w:r w:rsidR="004F7C4A" w:rsidRPr="00462E06">
        <w:rPr>
          <w:rFonts w:cs="Times New Roman"/>
          <w:color w:val="228B22"/>
          <w:kern w:val="0"/>
          <w:sz w:val="20"/>
          <w:szCs w:val="20"/>
        </w:rPr>
        <w:t>各个模式</w:t>
      </w:r>
      <w:r w:rsidRPr="00462E06">
        <w:rPr>
          <w:rFonts w:cs="Times New Roman"/>
          <w:color w:val="228B22"/>
          <w:kern w:val="0"/>
          <w:sz w:val="20"/>
          <w:szCs w:val="20"/>
        </w:rPr>
        <w:t>概率的模式，返回最优意图</w:t>
      </w:r>
    </w:p>
    <w:p w14:paraId="1D16B6BE"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 w:val="20"/>
          <w:szCs w:val="20"/>
        </w:rPr>
        <w:t>function</w:t>
      </w:r>
      <w:r w:rsidRPr="00462E06">
        <w:rPr>
          <w:rFonts w:cs="Times New Roman"/>
          <w:color w:val="000000"/>
          <w:kern w:val="0"/>
          <w:sz w:val="20"/>
          <w:szCs w:val="20"/>
        </w:rPr>
        <w:t xml:space="preserve"> [result_patern patern_pro]  = Patern(max_pro, patern)</w:t>
      </w:r>
    </w:p>
    <w:p w14:paraId="0B6D65DA"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p>
    <w:p w14:paraId="7EE912F7"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00233AFB" w:rsidRPr="00462E06">
        <w:rPr>
          <w:rFonts w:cs="Times New Roman"/>
          <w:color w:val="228B22"/>
          <w:kern w:val="0"/>
          <w:sz w:val="20"/>
          <w:szCs w:val="20"/>
        </w:rPr>
        <w:t>%</w:t>
      </w:r>
      <w:r w:rsidR="00233AFB" w:rsidRPr="00462E06">
        <w:rPr>
          <w:rFonts w:cs="Times New Roman"/>
          <w:color w:val="228B22"/>
          <w:kern w:val="0"/>
          <w:sz w:val="20"/>
          <w:szCs w:val="20"/>
        </w:rPr>
        <w:t>存各种模式的下，左转直行右转的总概率</w:t>
      </w:r>
    </w:p>
    <w:p w14:paraId="4E898577"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[m n] = size(max_pro);</w:t>
      </w:r>
    </w:p>
    <w:p w14:paraId="0CD20A43"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patern_pro = zeros(length(max_pro),3);</w:t>
      </w:r>
    </w:p>
    <w:p w14:paraId="70E0729F"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if</w:t>
      </w:r>
      <w:r w:rsidRPr="00462E06">
        <w:rPr>
          <w:rFonts w:cs="Times New Roman"/>
          <w:color w:val="000000"/>
          <w:kern w:val="0"/>
          <w:sz w:val="20"/>
          <w:szCs w:val="20"/>
        </w:rPr>
        <w:t xml:space="preserve"> m == 1</w:t>
      </w:r>
    </w:p>
    <w:p w14:paraId="6D9A2622"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patern = patern';  </w:t>
      </w:r>
    </w:p>
    <w:p w14:paraId="4DB5E79A"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end</w:t>
      </w:r>
    </w:p>
    <w:p w14:paraId="5682E585"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for</w:t>
      </w:r>
      <w:r w:rsidRPr="00462E06">
        <w:rPr>
          <w:rFonts w:cs="Times New Roman"/>
          <w:color w:val="000000"/>
          <w:kern w:val="0"/>
          <w:sz w:val="20"/>
          <w:szCs w:val="20"/>
        </w:rPr>
        <w:t xml:space="preserve"> i = 1:1:m</w:t>
      </w:r>
    </w:p>
    <w:p w14:paraId="76AC12B4"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for</w:t>
      </w:r>
      <w:r w:rsidRPr="00462E06">
        <w:rPr>
          <w:rFonts w:cs="Times New Roman"/>
          <w:color w:val="000000"/>
          <w:kern w:val="0"/>
          <w:sz w:val="20"/>
          <w:szCs w:val="20"/>
        </w:rPr>
        <w:t xml:space="preserve"> j = 1:1:n</w:t>
      </w:r>
    </w:p>
    <w:p w14:paraId="4256791A"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if</w:t>
      </w:r>
      <w:r w:rsidRPr="00462E06">
        <w:rPr>
          <w:rFonts w:cs="Times New Roman"/>
          <w:color w:val="000000"/>
          <w:kern w:val="0"/>
          <w:sz w:val="20"/>
          <w:szCs w:val="20"/>
        </w:rPr>
        <w:t xml:space="preserve"> patern(i,j) &lt; 0</w:t>
      </w:r>
    </w:p>
    <w:p w14:paraId="0A70C213"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patern_pro(i,1) = patern_pro(i,1) + max_pro(i,j);</w:t>
      </w:r>
    </w:p>
    <w:p w14:paraId="22D20E66"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elseif</w:t>
      </w:r>
      <w:r w:rsidRPr="00462E06">
        <w:rPr>
          <w:rFonts w:cs="Times New Roman"/>
          <w:color w:val="000000"/>
          <w:kern w:val="0"/>
          <w:sz w:val="20"/>
          <w:szCs w:val="20"/>
        </w:rPr>
        <w:t xml:space="preserve"> patern(i,j) &gt; 0 &amp;&amp; patern(i,j) &lt; 10</w:t>
      </w:r>
    </w:p>
    <w:p w14:paraId="6F7F1B12"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patern_pro(i,2) = patern_pro(i,2) + max_pro(i,j);</w:t>
      </w:r>
    </w:p>
    <w:p w14:paraId="7A3E6E55"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elseif</w:t>
      </w:r>
      <w:r w:rsidRPr="00462E06">
        <w:rPr>
          <w:rFonts w:cs="Times New Roman"/>
          <w:color w:val="000000"/>
          <w:kern w:val="0"/>
          <w:sz w:val="20"/>
          <w:szCs w:val="20"/>
        </w:rPr>
        <w:t xml:space="preserve"> patern(i,j) &gt; 10</w:t>
      </w:r>
    </w:p>
    <w:p w14:paraId="481BA931"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patern_pro(i,3) = patern_pro(i,3)+ max_pro(i,j);</w:t>
      </w:r>
    </w:p>
    <w:p w14:paraId="68368F72"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end</w:t>
      </w:r>
    </w:p>
    <w:p w14:paraId="1029EFAB"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end</w:t>
      </w:r>
    </w:p>
    <w:p w14:paraId="33DC3223"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Pr="00462E06">
        <w:rPr>
          <w:rFonts w:cs="Times New Roman"/>
          <w:color w:val="0000FF"/>
          <w:kern w:val="0"/>
          <w:sz w:val="20"/>
          <w:szCs w:val="20"/>
        </w:rPr>
        <w:t>end</w:t>
      </w:r>
    </w:p>
    <w:p w14:paraId="217C3957"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[a b] = max(patern_pro');</w:t>
      </w:r>
    </w:p>
    <w:p w14:paraId="35B0832A"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b = b-2;</w:t>
      </w:r>
    </w:p>
    <w:p w14:paraId="4FA4C3D0"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w:t>
      </w:r>
      <w:r w:rsidR="00DD3F6F" w:rsidRPr="00462E06">
        <w:rPr>
          <w:rFonts w:cs="Times New Roman"/>
          <w:color w:val="228B22"/>
          <w:kern w:val="0"/>
          <w:sz w:val="20"/>
          <w:szCs w:val="20"/>
        </w:rPr>
        <w:t>%</w:t>
      </w:r>
      <w:r w:rsidR="00DD3F6F" w:rsidRPr="00462E06">
        <w:rPr>
          <w:rFonts w:cs="Times New Roman"/>
          <w:color w:val="228B22"/>
          <w:kern w:val="0"/>
          <w:sz w:val="20"/>
          <w:szCs w:val="20"/>
        </w:rPr>
        <w:t>返回属于哪种意图</w:t>
      </w:r>
      <w:r w:rsidR="00DD3F6F" w:rsidRPr="00462E06">
        <w:rPr>
          <w:rFonts w:cs="Times New Roman"/>
          <w:color w:val="228B22"/>
          <w:kern w:val="0"/>
          <w:sz w:val="20"/>
          <w:szCs w:val="20"/>
        </w:rPr>
        <w:t>:-1,0,1</w:t>
      </w:r>
    </w:p>
    <w:p w14:paraId="7EF8EF6E"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    result_patern = b';</w:t>
      </w:r>
    </w:p>
    <w:p w14:paraId="2F064C3E" w14:textId="77777777" w:rsidR="00723E59" w:rsidRPr="00462E06"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 w:val="20"/>
          <w:szCs w:val="20"/>
        </w:rPr>
        <w:t>end</w:t>
      </w:r>
    </w:p>
    <w:p w14:paraId="1FA7B4FA" w14:textId="77777777" w:rsidR="00390E6A" w:rsidRPr="00462E06"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62E06"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 w:val="20"/>
          <w:szCs w:val="20"/>
        </w:rPr>
      </w:pPr>
      <w:r w:rsidRPr="00462E06">
        <w:rPr>
          <w:rFonts w:cs="Times New Roman"/>
          <w:color w:val="228B22"/>
          <w:kern w:val="0"/>
          <w:sz w:val="20"/>
          <w:szCs w:val="20"/>
        </w:rPr>
        <w:t>%</w:t>
      </w:r>
      <w:r w:rsidR="00723E59" w:rsidRPr="00462E06">
        <w:rPr>
          <w:rFonts w:cs="Times New Roman"/>
          <w:color w:val="228B22"/>
          <w:kern w:val="0"/>
          <w:sz w:val="20"/>
          <w:szCs w:val="20"/>
        </w:rPr>
        <w:t>聚类与</w:t>
      </w:r>
      <w:r w:rsidR="009A34CD" w:rsidRPr="00462E06">
        <w:rPr>
          <w:rFonts w:cs="Times New Roman"/>
          <w:color w:val="228B22"/>
          <w:kern w:val="0"/>
          <w:sz w:val="20"/>
          <w:szCs w:val="20"/>
        </w:rPr>
        <w:t>支持向量机结合</w:t>
      </w:r>
    </w:p>
    <w:p w14:paraId="66235F83"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option = [</w:t>
      </w:r>
      <w:r w:rsidRPr="00462E06">
        <w:rPr>
          <w:rFonts w:cs="Times New Roman"/>
          <w:color w:val="A020F0"/>
          <w:kern w:val="0"/>
          <w:sz w:val="20"/>
          <w:szCs w:val="20"/>
        </w:rPr>
        <w:t>'-c '</w:t>
      </w:r>
      <w:r w:rsidRPr="00462E06">
        <w:rPr>
          <w:rFonts w:cs="Times New Roman"/>
          <w:color w:val="000000"/>
          <w:kern w:val="0"/>
          <w:sz w:val="20"/>
          <w:szCs w:val="20"/>
        </w:rPr>
        <w:t>,num2str(c),</w:t>
      </w:r>
      <w:r w:rsidRPr="00462E06">
        <w:rPr>
          <w:rFonts w:cs="Times New Roman"/>
          <w:color w:val="A020F0"/>
          <w:kern w:val="0"/>
          <w:sz w:val="20"/>
          <w:szCs w:val="20"/>
        </w:rPr>
        <w:t>' -g '</w:t>
      </w:r>
      <w:r w:rsidRPr="00462E06">
        <w:rPr>
          <w:rFonts w:cs="Times New Roman"/>
          <w:color w:val="000000"/>
          <w:kern w:val="0"/>
          <w:sz w:val="20"/>
          <w:szCs w:val="20"/>
        </w:rPr>
        <w:t>,num2str(g),</w:t>
      </w:r>
      <w:r w:rsidRPr="00462E06">
        <w:rPr>
          <w:rFonts w:cs="Times New Roman"/>
          <w:color w:val="A020F0"/>
          <w:kern w:val="0"/>
          <w:sz w:val="20"/>
          <w:szCs w:val="20"/>
        </w:rPr>
        <w:t>' -b 1'</w:t>
      </w:r>
      <w:r w:rsidRPr="00462E06">
        <w:rPr>
          <w:rFonts w:cs="Times New Roman"/>
          <w:color w:val="000000"/>
          <w:kern w:val="0"/>
          <w:sz w:val="20"/>
          <w:szCs w:val="20"/>
        </w:rPr>
        <w:t>];</w:t>
      </w:r>
    </w:p>
    <w:p w14:paraId="761406AB"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model = libsvmtrain(train_label ,train_data ,option);</w:t>
      </w:r>
    </w:p>
    <w:p w14:paraId="7950C567"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 xml:space="preserve">[predict_label, accuracy, scores]  = libsvmpredict(test_label, test_data , model, </w:t>
      </w:r>
      <w:r w:rsidRPr="00462E06">
        <w:rPr>
          <w:rFonts w:cs="Times New Roman"/>
          <w:color w:val="A020F0"/>
          <w:kern w:val="0"/>
          <w:sz w:val="20"/>
          <w:szCs w:val="20"/>
        </w:rPr>
        <w:t>'-b 1'</w:t>
      </w:r>
      <w:r w:rsidRPr="00462E06">
        <w:rPr>
          <w:rFonts w:cs="Times New Roman"/>
          <w:color w:val="000000"/>
          <w:kern w:val="0"/>
          <w:sz w:val="20"/>
          <w:szCs w:val="20"/>
        </w:rPr>
        <w:t xml:space="preserve">); </w:t>
      </w:r>
    </w:p>
    <w:p w14:paraId="2AB20737"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[a, b ] = sort(scores');</w:t>
      </w:r>
    </w:p>
    <w:p w14:paraId="0ACB9A22"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[Row, Column] = size(scores);</w:t>
      </w:r>
    </w:p>
    <w:p w14:paraId="3FE4B2F7"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max_pro = [a(Column,:)', a(Column-1,:)', a(Column-2,:)', a(Column-3,:)', a(Column-4,:)', a(Column-5,:)'];</w:t>
      </w:r>
    </w:p>
    <w:p w14:paraId="43B27271"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max_index = [b(Column,:)', b(Column-1,:)', b(Column-2,:)', b(Column-3,:)', b(Column-4,:)', b(Column-5,:)'];</w:t>
      </w:r>
    </w:p>
    <w:p w14:paraId="2FDD222F"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patern = model.Label(max_index);</w:t>
      </w:r>
    </w:p>
    <w:p w14:paraId="51752357"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 w:val="20"/>
          <w:szCs w:val="20"/>
        </w:rPr>
        <w:t>[result_patern patern_pro] = Patern(max_pro,patern);</w:t>
      </w:r>
    </w:p>
    <w:p w14:paraId="15D99846" w14:textId="77777777" w:rsidR="008E6777" w:rsidRPr="00462E06"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 w:val="20"/>
          <w:szCs w:val="20"/>
        </w:rPr>
      </w:pPr>
      <w:r w:rsidRPr="00462E06">
        <w:rPr>
          <w:rFonts w:cs="Times New Roman"/>
          <w:color w:val="000000"/>
          <w:kern w:val="0"/>
          <w:sz w:val="20"/>
          <w:szCs w:val="20"/>
        </w:rPr>
        <w:t>AccuracySVM(1,i) = Accuracy_New(test_label,result_patern)*100/number;</w:t>
      </w:r>
    </w:p>
    <w:p w14:paraId="57B37CD6" w14:textId="77777777" w:rsidR="00672CBF" w:rsidRPr="00462E06"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 w:val="20"/>
          <w:szCs w:val="20"/>
        </w:rPr>
      </w:pPr>
      <w:r w:rsidRPr="00462E06">
        <w:rPr>
          <w:rFonts w:cs="Times New Roman"/>
          <w:color w:val="228B22"/>
          <w:kern w:val="0"/>
          <w:sz w:val="20"/>
          <w:szCs w:val="20"/>
        </w:rPr>
        <w:t>%</w:t>
      </w:r>
      <w:r w:rsidRPr="00462E06">
        <w:rPr>
          <w:rFonts w:cs="Times New Roman"/>
          <w:color w:val="228B22"/>
          <w:kern w:val="0"/>
          <w:sz w:val="20"/>
          <w:szCs w:val="20"/>
        </w:rPr>
        <w:t>聚类与</w:t>
      </w:r>
      <w:r w:rsidR="00E167C6" w:rsidRPr="00462E06">
        <w:rPr>
          <w:rFonts w:cs="Times New Roman"/>
          <w:color w:val="228B22"/>
          <w:kern w:val="0"/>
          <w:sz w:val="20"/>
          <w:szCs w:val="20"/>
        </w:rPr>
        <w:t>随机森林</w:t>
      </w:r>
      <w:r w:rsidRPr="00462E06">
        <w:rPr>
          <w:rFonts w:cs="Times New Roman"/>
          <w:color w:val="228B22"/>
          <w:kern w:val="0"/>
          <w:sz w:val="20"/>
          <w:szCs w:val="20"/>
        </w:rPr>
        <w:t>结合</w:t>
      </w:r>
    </w:p>
    <w:p w14:paraId="1BC8FB8E"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lastRenderedPageBreak/>
        <w:t>RFmodel = TreeBagger(TreeNumber, train_data, train_label);</w:t>
      </w:r>
    </w:p>
    <w:p w14:paraId="086739F3"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[~,RFScores] = predict(RFmodel, test_data);</w:t>
      </w:r>
    </w:p>
    <w:p w14:paraId="7B26DE10"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概率排序</w:t>
      </w:r>
    </w:p>
    <w:p w14:paraId="1D221442"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[a, b ] = sort(RFScores');</w:t>
      </w:r>
    </w:p>
    <w:p w14:paraId="3F6FF8F9"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[Row, Column] = size(RFScores);</w:t>
      </w:r>
    </w:p>
    <w:p w14:paraId="45AF4FDC"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max_pro = [a(Column,:)', a(Column-1,:)', a(Column-2,:)', a(Column-3,:)', a(Column-4,:)'];</w:t>
      </w:r>
    </w:p>
    <w:p w14:paraId="719777DF"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max_index = [b(Column,:)', b(Column-1,:)', b(Column-2,:)', b(Column-3,:)', b(Column-4,:)'];</w:t>
      </w:r>
    </w:p>
    <w:p w14:paraId="5ADE94C1"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patern = RFmodel.ClassNames(max_index);</w:t>
      </w:r>
    </w:p>
    <w:p w14:paraId="27FD9BF0" w14:textId="77777777" w:rsidR="003C1D3C" w:rsidRPr="00462E06"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%result_patern</w:t>
      </w:r>
      <w:r w:rsidRPr="00462E06">
        <w:rPr>
          <w:rFonts w:cs="Times New Roman"/>
          <w:color w:val="228B22"/>
          <w:kern w:val="0"/>
          <w:szCs w:val="24"/>
        </w:rPr>
        <w:t>为对应预测意图：</w:t>
      </w:r>
      <w:r w:rsidRPr="00462E06">
        <w:rPr>
          <w:rFonts w:cs="Times New Roman"/>
          <w:color w:val="228B22"/>
          <w:kern w:val="0"/>
          <w:szCs w:val="24"/>
        </w:rPr>
        <w:t>-1,0,1</w:t>
      </w:r>
    </w:p>
    <w:p w14:paraId="47540846"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[result_patern patern_pro] = Patern(max_pro,patern,5);</w:t>
      </w:r>
    </w:p>
    <w:p w14:paraId="7DCE4735" w14:textId="77777777" w:rsidR="003C1D3C" w:rsidRPr="00462E06"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AccuracyRF(1,i) = Accuracy_New(test_label,result_patern)*100/number;</w:t>
      </w:r>
    </w:p>
    <w:p w14:paraId="6D8EBE07" w14:textId="77777777" w:rsidR="00CC46DF" w:rsidRPr="00462E06"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62E06" w:rsidSect="00FE49D7">
          <w:pgSz w:w="11906" w:h="16838" w:code="9"/>
          <w:pgMar w:top="1440" w:right="1418" w:bottom="1440" w:left="1418" w:header="851" w:footer="992" w:gutter="0"/>
          <w:cols w:space="425"/>
          <w:titlePg/>
          <w:docGrid w:type="lines" w:linePitch="326"/>
        </w:sectPr>
      </w:pPr>
    </w:p>
    <w:p w14:paraId="181D0376" w14:textId="77777777" w:rsidR="00904713" w:rsidRPr="00462E06" w:rsidRDefault="00904713" w:rsidP="00904713">
      <w:pPr>
        <w:spacing w:line="240" w:lineRule="auto"/>
        <w:ind w:firstLine="480"/>
        <w:rPr>
          <w:rFonts w:cs="Times New Roman"/>
        </w:rPr>
      </w:pPr>
    </w:p>
    <w:p w14:paraId="2C1A9584" w14:textId="77777777" w:rsidR="00904713" w:rsidRPr="00462E06" w:rsidRDefault="00904713" w:rsidP="006937CE">
      <w:pPr>
        <w:pStyle w:val="a0"/>
        <w:numPr>
          <w:ilvl w:val="0"/>
          <w:numId w:val="0"/>
        </w:numPr>
        <w:rPr>
          <w:rFonts w:cs="Times New Roman"/>
        </w:rPr>
      </w:pPr>
      <w:bookmarkStart w:id="153" w:name="_Toc512758372"/>
      <w:r w:rsidRPr="00462E06">
        <w:rPr>
          <w:rFonts w:cs="Times New Roman"/>
        </w:rPr>
        <w:t>致</w:t>
      </w:r>
      <w:r w:rsidR="00305B4D" w:rsidRPr="00462E06">
        <w:rPr>
          <w:rFonts w:cs="Times New Roman"/>
        </w:rPr>
        <w:t xml:space="preserve"> </w:t>
      </w:r>
      <w:r w:rsidRPr="00462E06">
        <w:rPr>
          <w:rFonts w:cs="Times New Roman"/>
        </w:rPr>
        <w:t>谢</w:t>
      </w:r>
      <w:bookmarkEnd w:id="153"/>
    </w:p>
    <w:p w14:paraId="12E6C604" w14:textId="77777777" w:rsidR="00904713" w:rsidRPr="00462E06" w:rsidRDefault="00904713" w:rsidP="00904713">
      <w:pPr>
        <w:spacing w:line="240" w:lineRule="auto"/>
        <w:ind w:firstLine="480"/>
        <w:rPr>
          <w:rFonts w:cs="Times New Roman"/>
        </w:rPr>
      </w:pPr>
    </w:p>
    <w:p w14:paraId="3A4751DC" w14:textId="77777777" w:rsidR="00233E8C" w:rsidRPr="00462E06" w:rsidRDefault="00233E8C" w:rsidP="00A94CA5">
      <w:pPr>
        <w:ind w:firstLine="480"/>
        <w:rPr>
          <w:rFonts w:cs="Times New Roman"/>
        </w:rPr>
      </w:pPr>
      <w:r w:rsidRPr="00462E06">
        <w:rPr>
          <w:rFonts w:cs="Times New Roman"/>
        </w:rPr>
        <w:t>感谢我的女朋友，在我</w:t>
      </w:r>
      <w:r w:rsidRPr="00462E06">
        <w:rPr>
          <w:rFonts w:cs="Times New Roman"/>
        </w:rPr>
        <w:t>22</w:t>
      </w:r>
      <w:r w:rsidRPr="00462E06">
        <w:rPr>
          <w:rFonts w:cs="Times New Roman"/>
        </w:rPr>
        <w:t>年的生命中始终没有出现过，让我得以专心于学术，顺利完成本科论文</w:t>
      </w:r>
      <w:r w:rsidRPr="00462E06">
        <w:rPr>
          <w:rFonts w:cs="Times New Roman"/>
        </w:rPr>
        <w:t xml:space="preserve"> :D</w:t>
      </w:r>
    </w:p>
    <w:p w14:paraId="5D1C268F" w14:textId="77777777" w:rsidR="002E5F12" w:rsidRPr="00462E06" w:rsidRDefault="000E4F2B" w:rsidP="00A94CA5">
      <w:pPr>
        <w:ind w:firstLine="480"/>
        <w:rPr>
          <w:rFonts w:cs="Times New Roman"/>
        </w:rPr>
      </w:pPr>
      <w:r w:rsidRPr="00462E06">
        <w:rPr>
          <w:rFonts w:cs="Times New Roman"/>
        </w:rPr>
        <w:t>（</w:t>
      </w:r>
      <w:r w:rsidR="00233E8C" w:rsidRPr="00462E06">
        <w:rPr>
          <w:rFonts w:cs="Times New Roman"/>
        </w:rPr>
        <w:t>开玩笑的。。</w:t>
      </w:r>
      <w:r w:rsidRPr="00462E06">
        <w:rPr>
          <w:rFonts w:cs="Times New Roman"/>
        </w:rPr>
        <w:t>我晚点再补上。。）</w:t>
      </w:r>
    </w:p>
    <w:sectPr w:rsidR="002E5F12" w:rsidRPr="00462E06" w:rsidSect="00FE49D7">
      <w:headerReference w:type="first" r:id="rId116"/>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8ADD8" w14:textId="77777777" w:rsidR="00507A7B" w:rsidRDefault="00507A7B" w:rsidP="00A41420">
      <w:pPr>
        <w:spacing w:line="240" w:lineRule="auto"/>
        <w:ind w:firstLine="480"/>
      </w:pPr>
      <w:r>
        <w:separator/>
      </w:r>
    </w:p>
  </w:endnote>
  <w:endnote w:type="continuationSeparator" w:id="0">
    <w:p w14:paraId="539B626A" w14:textId="77777777" w:rsidR="00507A7B" w:rsidRDefault="00507A7B"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6038D9" w:rsidRPr="00DA3DCF" w:rsidRDefault="006038D9"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6038D9" w:rsidRPr="000E2E96" w:rsidRDefault="006038D9"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6038D9" w:rsidRPr="0024550F" w:rsidRDefault="006038D9"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2125317"/>
      <w:docPartObj>
        <w:docPartGallery w:val="Page Numbers (Bottom of Page)"/>
        <w:docPartUnique/>
      </w:docPartObj>
    </w:sdtPr>
    <w:sdtContent>
      <w:p w14:paraId="0F0079DD" w14:textId="77777777" w:rsidR="006038D9" w:rsidRPr="0024550F" w:rsidRDefault="006038D9"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595624"/>
      <w:docPartObj>
        <w:docPartGallery w:val="Page Numbers (Bottom of Page)"/>
        <w:docPartUnique/>
      </w:docPartObj>
    </w:sdtPr>
    <w:sdtContent>
      <w:p w14:paraId="2ACC72BC" w14:textId="77777777" w:rsidR="006038D9" w:rsidRPr="00DA3DCF" w:rsidRDefault="006038D9"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7995"/>
      <w:docPartObj>
        <w:docPartGallery w:val="Page Numbers (Bottom of Page)"/>
        <w:docPartUnique/>
      </w:docPartObj>
    </w:sdtPr>
    <w:sdtContent>
      <w:p w14:paraId="23683B9F" w14:textId="77777777" w:rsidR="006038D9" w:rsidRPr="006D1296" w:rsidRDefault="006038D9"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0520"/>
      <w:docPartObj>
        <w:docPartGallery w:val="Page Numbers (Bottom of Page)"/>
        <w:docPartUnique/>
      </w:docPartObj>
    </w:sdtPr>
    <w:sdtContent>
      <w:p w14:paraId="641AF101" w14:textId="77777777" w:rsidR="006038D9" w:rsidRPr="0024550F" w:rsidRDefault="006038D9"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5F32A" w14:textId="77777777" w:rsidR="00507A7B" w:rsidRPr="00206576" w:rsidRDefault="00507A7B"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272E5086" w14:textId="77777777" w:rsidR="00507A7B" w:rsidRDefault="00507A7B">
      <w:pPr>
        <w:pStyle w:val="a5"/>
        <w:ind w:firstLine="360"/>
      </w:pPr>
    </w:p>
    <w:p w14:paraId="36D3FC59" w14:textId="77777777" w:rsidR="00507A7B" w:rsidRDefault="00507A7B">
      <w:pPr>
        <w:ind w:firstLine="480"/>
      </w:pPr>
    </w:p>
    <w:p w14:paraId="7D84A9BC" w14:textId="77777777" w:rsidR="00507A7B" w:rsidRDefault="00507A7B" w:rsidP="00A41420">
      <w:pPr>
        <w:spacing w:line="240" w:lineRule="auto"/>
        <w:ind w:firstLine="480"/>
      </w:pPr>
      <w:r>
        <w:separator/>
      </w:r>
    </w:p>
  </w:footnote>
  <w:footnote w:type="continuationSeparator" w:id="0">
    <w:p w14:paraId="2B230652" w14:textId="77777777" w:rsidR="00507A7B" w:rsidRDefault="00507A7B"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6038D9" w:rsidRDefault="006038D9"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43CEE0D6" w:rsidR="006038D9" w:rsidRPr="00865222" w:rsidRDefault="006038D9"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A44BE6" w:rsidRPr="00A44BE6">
      <w:rPr>
        <w:rFonts w:hint="eastAsia"/>
        <w:bCs/>
        <w:noProof/>
      </w:rPr>
      <w:t>附</w:t>
    </w:r>
    <w:r w:rsidR="00A44BE6">
      <w:rPr>
        <w:rFonts w:hint="eastAsia"/>
        <w:noProof/>
      </w:rPr>
      <w:t xml:space="preserve"> </w:t>
    </w:r>
    <w:r w:rsidR="00A44BE6">
      <w:rPr>
        <w:rFonts w:hint="eastAsia"/>
        <w:noProof/>
      </w:rPr>
      <w:t>录</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118CFEB2" w:rsidR="006038D9" w:rsidRPr="00206576" w:rsidRDefault="006038D9"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A44BE6" w:rsidRPr="00A44BE6">
      <w:rPr>
        <w:rFonts w:hint="eastAsia"/>
        <w:b/>
        <w:bCs/>
        <w:noProof/>
      </w:rPr>
      <w:t>致</w:t>
    </w:r>
    <w:r w:rsidR="00A44BE6" w:rsidRPr="00A44BE6">
      <w:rPr>
        <w:rFonts w:hint="eastAsia"/>
        <w:b/>
        <w:bCs/>
        <w:noProof/>
      </w:rPr>
      <w:t xml:space="preserve"> </w:t>
    </w:r>
    <w:r w:rsidR="00A44BE6" w:rsidRPr="00A44BE6">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6038D9" w:rsidRPr="00F042C3" w:rsidRDefault="006038D9"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6038D9" w:rsidRPr="004E100E" w:rsidRDefault="006038D9"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6038D9" w:rsidRDefault="006038D9"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0D6413C9" w:rsidR="006038D9" w:rsidRPr="00036918" w:rsidRDefault="006038D9"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0E20E7" w:rsidRPr="000E20E7">
      <w:rPr>
        <w:rFonts w:hint="eastAsia"/>
        <w:bCs/>
        <w:noProof/>
      </w:rPr>
      <w:t>目</w:t>
    </w:r>
    <w:r w:rsidR="000E20E7">
      <w:rPr>
        <w:rFonts w:hint="eastAsia"/>
        <w:noProof/>
      </w:rPr>
      <w:t xml:space="preserve"> </w:t>
    </w:r>
    <w:r w:rsidR="000E20E7">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6038D9" w:rsidRDefault="006038D9"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4FDD02F0" w:rsidR="006038D9" w:rsidRPr="00301727" w:rsidRDefault="006038D9"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0E20E7">
      <w:rPr>
        <w:rFonts w:cs="Times New Roman"/>
        <w:noProof/>
      </w:rPr>
      <w:t xml:space="preserve">3   </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0E20E7" w:rsidRPr="000E20E7">
      <w:rPr>
        <w:rFonts w:cs="Times New Roman" w:hint="eastAsia"/>
        <w:bCs/>
        <w:noProof/>
      </w:rPr>
      <w:t>数据预处理</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24A24710" w:rsidR="006038D9" w:rsidRPr="00036918" w:rsidRDefault="006038D9"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0E20E7">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0E20E7" w:rsidRPr="000E20E7">
      <w:rPr>
        <w:rFonts w:hint="eastAsia"/>
        <w:bCs/>
        <w:noProof/>
      </w:rPr>
      <w:t>绪</w:t>
    </w:r>
    <w:r w:rsidR="000E20E7">
      <w:rPr>
        <w:rFonts w:hint="eastAsia"/>
        <w:noProof/>
      </w:rPr>
      <w:t xml:space="preserve"> </w:t>
    </w:r>
    <w:r w:rsidR="000E20E7">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7F7B92E0" w:rsidR="006038D9" w:rsidRPr="002545F4" w:rsidRDefault="006038D9"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0E20E7" w:rsidRPr="000E20E7">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D8ACDA1E"/>
    <w:lvl w:ilvl="0" w:tplc="02C6E29A">
      <w:start w:val="1"/>
      <w:numFmt w:val="decimal"/>
      <w:suff w:val="space"/>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557EC5"/>
    <w:multiLevelType w:val="hybridMultilevel"/>
    <w:tmpl w:val="A97C7FB6"/>
    <w:lvl w:ilvl="0" w:tplc="27F68E46">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9"/>
  </w:num>
  <w:num w:numId="4">
    <w:abstractNumId w:val="10"/>
  </w:num>
  <w:num w:numId="5">
    <w:abstractNumId w:val="10"/>
  </w:num>
  <w:num w:numId="6">
    <w:abstractNumId w:val="26"/>
  </w:num>
  <w:num w:numId="7">
    <w:abstractNumId w:val="28"/>
  </w:num>
  <w:num w:numId="8">
    <w:abstractNumId w:val="2"/>
  </w:num>
  <w:num w:numId="9">
    <w:abstractNumId w:val="0"/>
  </w:num>
  <w:num w:numId="10">
    <w:abstractNumId w:val="8"/>
  </w:num>
  <w:num w:numId="11">
    <w:abstractNumId w:val="12"/>
  </w:num>
  <w:num w:numId="12">
    <w:abstractNumId w:val="20"/>
  </w:num>
  <w:num w:numId="13">
    <w:abstractNumId w:val="23"/>
  </w:num>
  <w:num w:numId="14">
    <w:abstractNumId w:val="24"/>
  </w:num>
  <w:num w:numId="15">
    <w:abstractNumId w:val="30"/>
  </w:num>
  <w:num w:numId="16">
    <w:abstractNumId w:val="27"/>
  </w:num>
  <w:num w:numId="17">
    <w:abstractNumId w:val="18"/>
  </w:num>
  <w:num w:numId="18">
    <w:abstractNumId w:val="1"/>
  </w:num>
  <w:num w:numId="19">
    <w:abstractNumId w:val="25"/>
  </w:num>
  <w:num w:numId="20">
    <w:abstractNumId w:val="29"/>
  </w:num>
  <w:num w:numId="21">
    <w:abstractNumId w:val="14"/>
  </w:num>
  <w:num w:numId="22">
    <w:abstractNumId w:val="6"/>
  </w:num>
  <w:num w:numId="23">
    <w:abstractNumId w:val="21"/>
  </w:num>
  <w:num w:numId="24">
    <w:abstractNumId w:val="3"/>
  </w:num>
  <w:num w:numId="25">
    <w:abstractNumId w:val="7"/>
  </w:num>
  <w:num w:numId="26">
    <w:abstractNumId w:val="16"/>
  </w:num>
  <w:num w:numId="27">
    <w:abstractNumId w:val="15"/>
  </w:num>
  <w:num w:numId="28">
    <w:abstractNumId w:val="17"/>
  </w:num>
  <w:num w:numId="29">
    <w:abstractNumId w:val="4"/>
  </w:num>
  <w:num w:numId="30">
    <w:abstractNumId w:val="9"/>
  </w:num>
  <w:num w:numId="31">
    <w:abstractNumId w:val="22"/>
  </w:num>
  <w:num w:numId="32">
    <w:abstractNumId w:val="1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ofa Li">
    <w15:presenceInfo w15:providerId="Windows Live" w15:userId="9d3fb6692bfdc5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2193"/>
    <w:rsid w:val="000130C6"/>
    <w:rsid w:val="00013584"/>
    <w:rsid w:val="000138CE"/>
    <w:rsid w:val="00013FE1"/>
    <w:rsid w:val="0001449C"/>
    <w:rsid w:val="0001461C"/>
    <w:rsid w:val="00014994"/>
    <w:rsid w:val="00014C14"/>
    <w:rsid w:val="000153DD"/>
    <w:rsid w:val="0001589F"/>
    <w:rsid w:val="00015DBC"/>
    <w:rsid w:val="000164A0"/>
    <w:rsid w:val="000165E7"/>
    <w:rsid w:val="00016FC1"/>
    <w:rsid w:val="000175F9"/>
    <w:rsid w:val="00017802"/>
    <w:rsid w:val="00017904"/>
    <w:rsid w:val="000207A3"/>
    <w:rsid w:val="000207FC"/>
    <w:rsid w:val="00020865"/>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65"/>
    <w:rsid w:val="00032329"/>
    <w:rsid w:val="000327CF"/>
    <w:rsid w:val="00032AA6"/>
    <w:rsid w:val="0003329F"/>
    <w:rsid w:val="00033EAB"/>
    <w:rsid w:val="0003436A"/>
    <w:rsid w:val="00034F97"/>
    <w:rsid w:val="0003586B"/>
    <w:rsid w:val="000365BD"/>
    <w:rsid w:val="00036918"/>
    <w:rsid w:val="00037130"/>
    <w:rsid w:val="00037294"/>
    <w:rsid w:val="00037D25"/>
    <w:rsid w:val="000405A2"/>
    <w:rsid w:val="000406AC"/>
    <w:rsid w:val="000409BC"/>
    <w:rsid w:val="00041776"/>
    <w:rsid w:val="00041CFA"/>
    <w:rsid w:val="00042036"/>
    <w:rsid w:val="00042332"/>
    <w:rsid w:val="000424B4"/>
    <w:rsid w:val="00043174"/>
    <w:rsid w:val="00043E95"/>
    <w:rsid w:val="000445BC"/>
    <w:rsid w:val="00044FF5"/>
    <w:rsid w:val="0004546B"/>
    <w:rsid w:val="00045BC5"/>
    <w:rsid w:val="0004674F"/>
    <w:rsid w:val="00046776"/>
    <w:rsid w:val="00046FC0"/>
    <w:rsid w:val="00047CED"/>
    <w:rsid w:val="00050108"/>
    <w:rsid w:val="0005038F"/>
    <w:rsid w:val="00050D4D"/>
    <w:rsid w:val="0005158F"/>
    <w:rsid w:val="000517E6"/>
    <w:rsid w:val="00051843"/>
    <w:rsid w:val="00051D63"/>
    <w:rsid w:val="000520CE"/>
    <w:rsid w:val="000524B8"/>
    <w:rsid w:val="000526F1"/>
    <w:rsid w:val="000528FC"/>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34CA"/>
    <w:rsid w:val="00063B93"/>
    <w:rsid w:val="000645C7"/>
    <w:rsid w:val="000646C8"/>
    <w:rsid w:val="00066C4A"/>
    <w:rsid w:val="00066E24"/>
    <w:rsid w:val="00067F03"/>
    <w:rsid w:val="00070846"/>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B67"/>
    <w:rsid w:val="00082DFE"/>
    <w:rsid w:val="00082F9A"/>
    <w:rsid w:val="00083430"/>
    <w:rsid w:val="00083CF0"/>
    <w:rsid w:val="00084F53"/>
    <w:rsid w:val="0008595A"/>
    <w:rsid w:val="00085AF9"/>
    <w:rsid w:val="00085BD9"/>
    <w:rsid w:val="00086048"/>
    <w:rsid w:val="000870B8"/>
    <w:rsid w:val="00087998"/>
    <w:rsid w:val="00090EF0"/>
    <w:rsid w:val="0009210A"/>
    <w:rsid w:val="00092195"/>
    <w:rsid w:val="000931AD"/>
    <w:rsid w:val="000932A3"/>
    <w:rsid w:val="00093748"/>
    <w:rsid w:val="00093F51"/>
    <w:rsid w:val="000947D6"/>
    <w:rsid w:val="0009488C"/>
    <w:rsid w:val="00094ACC"/>
    <w:rsid w:val="00094B1E"/>
    <w:rsid w:val="00095A4E"/>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F90"/>
    <w:rsid w:val="000D14B9"/>
    <w:rsid w:val="000D1BF0"/>
    <w:rsid w:val="000D2068"/>
    <w:rsid w:val="000D20FB"/>
    <w:rsid w:val="000D2782"/>
    <w:rsid w:val="000D2A26"/>
    <w:rsid w:val="000D2D52"/>
    <w:rsid w:val="000D2DE2"/>
    <w:rsid w:val="000D2E15"/>
    <w:rsid w:val="000D2F4B"/>
    <w:rsid w:val="000D658F"/>
    <w:rsid w:val="000D6D1F"/>
    <w:rsid w:val="000D7153"/>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F79"/>
    <w:rsid w:val="000E47FA"/>
    <w:rsid w:val="000E4F2B"/>
    <w:rsid w:val="000E55C8"/>
    <w:rsid w:val="000E5B58"/>
    <w:rsid w:val="000E5B6D"/>
    <w:rsid w:val="000E5C5C"/>
    <w:rsid w:val="000E6A4D"/>
    <w:rsid w:val="000E7142"/>
    <w:rsid w:val="000F0454"/>
    <w:rsid w:val="000F0999"/>
    <w:rsid w:val="000F1712"/>
    <w:rsid w:val="000F1F48"/>
    <w:rsid w:val="000F20AD"/>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581"/>
    <w:rsid w:val="000F7781"/>
    <w:rsid w:val="00100385"/>
    <w:rsid w:val="00100618"/>
    <w:rsid w:val="00100E7C"/>
    <w:rsid w:val="00101F7A"/>
    <w:rsid w:val="001029BF"/>
    <w:rsid w:val="00102C37"/>
    <w:rsid w:val="00102F96"/>
    <w:rsid w:val="00103315"/>
    <w:rsid w:val="00103B1B"/>
    <w:rsid w:val="00103BF3"/>
    <w:rsid w:val="00103E4A"/>
    <w:rsid w:val="0010409D"/>
    <w:rsid w:val="001041B8"/>
    <w:rsid w:val="00104238"/>
    <w:rsid w:val="001049E2"/>
    <w:rsid w:val="00104E6D"/>
    <w:rsid w:val="00104FFE"/>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4339"/>
    <w:rsid w:val="00124F40"/>
    <w:rsid w:val="00124F63"/>
    <w:rsid w:val="001253E0"/>
    <w:rsid w:val="00125B68"/>
    <w:rsid w:val="00125C45"/>
    <w:rsid w:val="00126630"/>
    <w:rsid w:val="001269D0"/>
    <w:rsid w:val="00126D9E"/>
    <w:rsid w:val="00130119"/>
    <w:rsid w:val="00130A5C"/>
    <w:rsid w:val="001316AB"/>
    <w:rsid w:val="00131813"/>
    <w:rsid w:val="00131C6F"/>
    <w:rsid w:val="00132269"/>
    <w:rsid w:val="00133011"/>
    <w:rsid w:val="00133390"/>
    <w:rsid w:val="00133A12"/>
    <w:rsid w:val="00134360"/>
    <w:rsid w:val="0013464A"/>
    <w:rsid w:val="00134978"/>
    <w:rsid w:val="00134F3D"/>
    <w:rsid w:val="00135438"/>
    <w:rsid w:val="0013628D"/>
    <w:rsid w:val="00136583"/>
    <w:rsid w:val="00136D69"/>
    <w:rsid w:val="001374C4"/>
    <w:rsid w:val="001376A2"/>
    <w:rsid w:val="001377B2"/>
    <w:rsid w:val="00137940"/>
    <w:rsid w:val="00137B3E"/>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5FD"/>
    <w:rsid w:val="00152976"/>
    <w:rsid w:val="00152AB0"/>
    <w:rsid w:val="00152EDE"/>
    <w:rsid w:val="001535B5"/>
    <w:rsid w:val="0015373E"/>
    <w:rsid w:val="00153EF4"/>
    <w:rsid w:val="00154611"/>
    <w:rsid w:val="00154A19"/>
    <w:rsid w:val="00154A59"/>
    <w:rsid w:val="00154FA9"/>
    <w:rsid w:val="00155699"/>
    <w:rsid w:val="00155BB5"/>
    <w:rsid w:val="001564FD"/>
    <w:rsid w:val="0015656B"/>
    <w:rsid w:val="0015752C"/>
    <w:rsid w:val="00157666"/>
    <w:rsid w:val="001576A9"/>
    <w:rsid w:val="00157817"/>
    <w:rsid w:val="00157ADD"/>
    <w:rsid w:val="001609FE"/>
    <w:rsid w:val="00161AD6"/>
    <w:rsid w:val="00161FFA"/>
    <w:rsid w:val="0016217E"/>
    <w:rsid w:val="00162537"/>
    <w:rsid w:val="00163408"/>
    <w:rsid w:val="001635C4"/>
    <w:rsid w:val="001641B0"/>
    <w:rsid w:val="00164222"/>
    <w:rsid w:val="00165141"/>
    <w:rsid w:val="0016524F"/>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3561"/>
    <w:rsid w:val="00173B9E"/>
    <w:rsid w:val="0017401F"/>
    <w:rsid w:val="00174942"/>
    <w:rsid w:val="00174950"/>
    <w:rsid w:val="0017513C"/>
    <w:rsid w:val="001753D3"/>
    <w:rsid w:val="0017652A"/>
    <w:rsid w:val="00176645"/>
    <w:rsid w:val="00176854"/>
    <w:rsid w:val="00177319"/>
    <w:rsid w:val="001777F7"/>
    <w:rsid w:val="00177F4B"/>
    <w:rsid w:val="001801D7"/>
    <w:rsid w:val="001807B4"/>
    <w:rsid w:val="00180A45"/>
    <w:rsid w:val="00181789"/>
    <w:rsid w:val="001821C3"/>
    <w:rsid w:val="00183A06"/>
    <w:rsid w:val="00183BF1"/>
    <w:rsid w:val="00184269"/>
    <w:rsid w:val="001847AE"/>
    <w:rsid w:val="00184A4E"/>
    <w:rsid w:val="00184E28"/>
    <w:rsid w:val="0018521C"/>
    <w:rsid w:val="001855E2"/>
    <w:rsid w:val="00185767"/>
    <w:rsid w:val="001858BE"/>
    <w:rsid w:val="00185C7C"/>
    <w:rsid w:val="00186262"/>
    <w:rsid w:val="001873B1"/>
    <w:rsid w:val="0019049B"/>
    <w:rsid w:val="0019149A"/>
    <w:rsid w:val="00191A4F"/>
    <w:rsid w:val="00193959"/>
    <w:rsid w:val="0019427A"/>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ED9"/>
    <w:rsid w:val="001A4328"/>
    <w:rsid w:val="001A59E0"/>
    <w:rsid w:val="001A5D63"/>
    <w:rsid w:val="001A6BEA"/>
    <w:rsid w:val="001A6EF1"/>
    <w:rsid w:val="001B04E6"/>
    <w:rsid w:val="001B05A9"/>
    <w:rsid w:val="001B0B01"/>
    <w:rsid w:val="001B1285"/>
    <w:rsid w:val="001B15DC"/>
    <w:rsid w:val="001B1F20"/>
    <w:rsid w:val="001B24B3"/>
    <w:rsid w:val="001B27BF"/>
    <w:rsid w:val="001B280A"/>
    <w:rsid w:val="001B2828"/>
    <w:rsid w:val="001B2DBC"/>
    <w:rsid w:val="001B2E91"/>
    <w:rsid w:val="001B30F0"/>
    <w:rsid w:val="001B3183"/>
    <w:rsid w:val="001B4D5F"/>
    <w:rsid w:val="001B5859"/>
    <w:rsid w:val="001B5DD3"/>
    <w:rsid w:val="001B636E"/>
    <w:rsid w:val="001B6DEF"/>
    <w:rsid w:val="001B77D9"/>
    <w:rsid w:val="001C0111"/>
    <w:rsid w:val="001C19EE"/>
    <w:rsid w:val="001C1FBC"/>
    <w:rsid w:val="001C2B48"/>
    <w:rsid w:val="001C2F39"/>
    <w:rsid w:val="001C345B"/>
    <w:rsid w:val="001C3491"/>
    <w:rsid w:val="001C3BDF"/>
    <w:rsid w:val="001C3E07"/>
    <w:rsid w:val="001C4966"/>
    <w:rsid w:val="001C4D19"/>
    <w:rsid w:val="001C4E7D"/>
    <w:rsid w:val="001C4FF2"/>
    <w:rsid w:val="001C5461"/>
    <w:rsid w:val="001C580F"/>
    <w:rsid w:val="001C5875"/>
    <w:rsid w:val="001C5FD2"/>
    <w:rsid w:val="001C62B4"/>
    <w:rsid w:val="001C6E27"/>
    <w:rsid w:val="001C7161"/>
    <w:rsid w:val="001C75DD"/>
    <w:rsid w:val="001D00E0"/>
    <w:rsid w:val="001D08DA"/>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FFE"/>
    <w:rsid w:val="001D63EA"/>
    <w:rsid w:val="001D651A"/>
    <w:rsid w:val="001D74F3"/>
    <w:rsid w:val="001E0DB8"/>
    <w:rsid w:val="001E0F5B"/>
    <w:rsid w:val="001E107E"/>
    <w:rsid w:val="001E1154"/>
    <w:rsid w:val="001E1501"/>
    <w:rsid w:val="001E1A4A"/>
    <w:rsid w:val="001E1C31"/>
    <w:rsid w:val="001E2138"/>
    <w:rsid w:val="001E27A5"/>
    <w:rsid w:val="001E2ABF"/>
    <w:rsid w:val="001E2ADE"/>
    <w:rsid w:val="001E3092"/>
    <w:rsid w:val="001E34A7"/>
    <w:rsid w:val="001E3EFC"/>
    <w:rsid w:val="001E3F12"/>
    <w:rsid w:val="001E4517"/>
    <w:rsid w:val="001E5001"/>
    <w:rsid w:val="001E5908"/>
    <w:rsid w:val="001E5B53"/>
    <w:rsid w:val="001E5BA5"/>
    <w:rsid w:val="001E5C2F"/>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135"/>
    <w:rsid w:val="001F1552"/>
    <w:rsid w:val="001F16BD"/>
    <w:rsid w:val="001F24C7"/>
    <w:rsid w:val="001F259C"/>
    <w:rsid w:val="001F27FE"/>
    <w:rsid w:val="001F2B6B"/>
    <w:rsid w:val="001F323C"/>
    <w:rsid w:val="001F44F3"/>
    <w:rsid w:val="001F48D2"/>
    <w:rsid w:val="001F49B3"/>
    <w:rsid w:val="001F4D32"/>
    <w:rsid w:val="001F5654"/>
    <w:rsid w:val="001F641D"/>
    <w:rsid w:val="001F6D77"/>
    <w:rsid w:val="001F7581"/>
    <w:rsid w:val="00200F87"/>
    <w:rsid w:val="00201307"/>
    <w:rsid w:val="002016C9"/>
    <w:rsid w:val="00201B3F"/>
    <w:rsid w:val="0020269B"/>
    <w:rsid w:val="0020271C"/>
    <w:rsid w:val="00202CE9"/>
    <w:rsid w:val="00202D59"/>
    <w:rsid w:val="002038A8"/>
    <w:rsid w:val="00203C9B"/>
    <w:rsid w:val="002042F9"/>
    <w:rsid w:val="00205878"/>
    <w:rsid w:val="00205A55"/>
    <w:rsid w:val="00205E90"/>
    <w:rsid w:val="00206576"/>
    <w:rsid w:val="00206D52"/>
    <w:rsid w:val="0020718B"/>
    <w:rsid w:val="002078D4"/>
    <w:rsid w:val="00207AD3"/>
    <w:rsid w:val="00207D5D"/>
    <w:rsid w:val="00210007"/>
    <w:rsid w:val="00210345"/>
    <w:rsid w:val="00211022"/>
    <w:rsid w:val="00211258"/>
    <w:rsid w:val="00211EAF"/>
    <w:rsid w:val="00212D56"/>
    <w:rsid w:val="00213ACF"/>
    <w:rsid w:val="002141BC"/>
    <w:rsid w:val="00214CA9"/>
    <w:rsid w:val="00214D21"/>
    <w:rsid w:val="00215B7E"/>
    <w:rsid w:val="00216A82"/>
    <w:rsid w:val="00216C45"/>
    <w:rsid w:val="00216E45"/>
    <w:rsid w:val="00216F2F"/>
    <w:rsid w:val="0021730D"/>
    <w:rsid w:val="00217447"/>
    <w:rsid w:val="002174D5"/>
    <w:rsid w:val="00217891"/>
    <w:rsid w:val="00217BFF"/>
    <w:rsid w:val="002203B8"/>
    <w:rsid w:val="0022079B"/>
    <w:rsid w:val="00221161"/>
    <w:rsid w:val="0022147B"/>
    <w:rsid w:val="00222277"/>
    <w:rsid w:val="00222B56"/>
    <w:rsid w:val="00222ED7"/>
    <w:rsid w:val="002241FF"/>
    <w:rsid w:val="002243C0"/>
    <w:rsid w:val="002243EB"/>
    <w:rsid w:val="00225550"/>
    <w:rsid w:val="0022557B"/>
    <w:rsid w:val="002255C6"/>
    <w:rsid w:val="002264A9"/>
    <w:rsid w:val="002275C4"/>
    <w:rsid w:val="00227AB4"/>
    <w:rsid w:val="00230187"/>
    <w:rsid w:val="0023097F"/>
    <w:rsid w:val="00230D49"/>
    <w:rsid w:val="00230FAD"/>
    <w:rsid w:val="00231381"/>
    <w:rsid w:val="0023151E"/>
    <w:rsid w:val="00232806"/>
    <w:rsid w:val="00233AFB"/>
    <w:rsid w:val="00233E61"/>
    <w:rsid w:val="00233E8C"/>
    <w:rsid w:val="00234344"/>
    <w:rsid w:val="0023545D"/>
    <w:rsid w:val="00235C14"/>
    <w:rsid w:val="00235D85"/>
    <w:rsid w:val="00236711"/>
    <w:rsid w:val="00237976"/>
    <w:rsid w:val="00237F56"/>
    <w:rsid w:val="002402FB"/>
    <w:rsid w:val="002411B1"/>
    <w:rsid w:val="002417A4"/>
    <w:rsid w:val="002419FB"/>
    <w:rsid w:val="00241B8C"/>
    <w:rsid w:val="00241C53"/>
    <w:rsid w:val="00241C60"/>
    <w:rsid w:val="00242684"/>
    <w:rsid w:val="00242979"/>
    <w:rsid w:val="00242BCB"/>
    <w:rsid w:val="00243277"/>
    <w:rsid w:val="00243DF9"/>
    <w:rsid w:val="002447AD"/>
    <w:rsid w:val="0024550F"/>
    <w:rsid w:val="002457D7"/>
    <w:rsid w:val="00245868"/>
    <w:rsid w:val="00245E70"/>
    <w:rsid w:val="00246AC6"/>
    <w:rsid w:val="00247377"/>
    <w:rsid w:val="00247C56"/>
    <w:rsid w:val="0025052C"/>
    <w:rsid w:val="002507BB"/>
    <w:rsid w:val="00251605"/>
    <w:rsid w:val="0025332B"/>
    <w:rsid w:val="002537FA"/>
    <w:rsid w:val="00253FAB"/>
    <w:rsid w:val="002544E6"/>
    <w:rsid w:val="002545F4"/>
    <w:rsid w:val="00257003"/>
    <w:rsid w:val="0025757A"/>
    <w:rsid w:val="00257828"/>
    <w:rsid w:val="0026059B"/>
    <w:rsid w:val="00260969"/>
    <w:rsid w:val="00260AF0"/>
    <w:rsid w:val="00260E62"/>
    <w:rsid w:val="00260FAC"/>
    <w:rsid w:val="00261005"/>
    <w:rsid w:val="0026150E"/>
    <w:rsid w:val="002626B5"/>
    <w:rsid w:val="002629D7"/>
    <w:rsid w:val="00262E8F"/>
    <w:rsid w:val="00263353"/>
    <w:rsid w:val="00263456"/>
    <w:rsid w:val="00263510"/>
    <w:rsid w:val="002638F3"/>
    <w:rsid w:val="00263B78"/>
    <w:rsid w:val="00263EBD"/>
    <w:rsid w:val="00264E16"/>
    <w:rsid w:val="002652D6"/>
    <w:rsid w:val="00265447"/>
    <w:rsid w:val="00265839"/>
    <w:rsid w:val="002658EC"/>
    <w:rsid w:val="00265A26"/>
    <w:rsid w:val="00265B14"/>
    <w:rsid w:val="00265D7D"/>
    <w:rsid w:val="00265DFD"/>
    <w:rsid w:val="0026686F"/>
    <w:rsid w:val="00266E83"/>
    <w:rsid w:val="00267027"/>
    <w:rsid w:val="00267F55"/>
    <w:rsid w:val="00270328"/>
    <w:rsid w:val="00270FE3"/>
    <w:rsid w:val="002710E4"/>
    <w:rsid w:val="00271198"/>
    <w:rsid w:val="002714BD"/>
    <w:rsid w:val="002718F2"/>
    <w:rsid w:val="00271ABD"/>
    <w:rsid w:val="002727D0"/>
    <w:rsid w:val="002735D3"/>
    <w:rsid w:val="00273939"/>
    <w:rsid w:val="00273C23"/>
    <w:rsid w:val="0027426D"/>
    <w:rsid w:val="00274BA4"/>
    <w:rsid w:val="00274CF7"/>
    <w:rsid w:val="00275032"/>
    <w:rsid w:val="002754B5"/>
    <w:rsid w:val="00275706"/>
    <w:rsid w:val="0027657B"/>
    <w:rsid w:val="00276F16"/>
    <w:rsid w:val="0028023C"/>
    <w:rsid w:val="0028043C"/>
    <w:rsid w:val="0028049B"/>
    <w:rsid w:val="002810AF"/>
    <w:rsid w:val="00281261"/>
    <w:rsid w:val="00281597"/>
    <w:rsid w:val="002815DB"/>
    <w:rsid w:val="0028236D"/>
    <w:rsid w:val="00282B1A"/>
    <w:rsid w:val="0028301E"/>
    <w:rsid w:val="0028361F"/>
    <w:rsid w:val="00283815"/>
    <w:rsid w:val="0028477A"/>
    <w:rsid w:val="00284D14"/>
    <w:rsid w:val="00285B7D"/>
    <w:rsid w:val="002865FE"/>
    <w:rsid w:val="002878B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A0072"/>
    <w:rsid w:val="002A23E4"/>
    <w:rsid w:val="002A24F2"/>
    <w:rsid w:val="002A2EC4"/>
    <w:rsid w:val="002A44E3"/>
    <w:rsid w:val="002A6D86"/>
    <w:rsid w:val="002A6E2E"/>
    <w:rsid w:val="002A6FBF"/>
    <w:rsid w:val="002A71C7"/>
    <w:rsid w:val="002A7A37"/>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C0381"/>
    <w:rsid w:val="002C1140"/>
    <w:rsid w:val="002C118E"/>
    <w:rsid w:val="002C2267"/>
    <w:rsid w:val="002C2779"/>
    <w:rsid w:val="002C393E"/>
    <w:rsid w:val="002C3B70"/>
    <w:rsid w:val="002C3D63"/>
    <w:rsid w:val="002C405A"/>
    <w:rsid w:val="002C467C"/>
    <w:rsid w:val="002C5BC3"/>
    <w:rsid w:val="002C6013"/>
    <w:rsid w:val="002C6354"/>
    <w:rsid w:val="002C6831"/>
    <w:rsid w:val="002C7AF7"/>
    <w:rsid w:val="002C7C06"/>
    <w:rsid w:val="002D06C9"/>
    <w:rsid w:val="002D131A"/>
    <w:rsid w:val="002D1A24"/>
    <w:rsid w:val="002D2018"/>
    <w:rsid w:val="002D2272"/>
    <w:rsid w:val="002D286C"/>
    <w:rsid w:val="002D2A30"/>
    <w:rsid w:val="002D2A35"/>
    <w:rsid w:val="002D2F5C"/>
    <w:rsid w:val="002D343C"/>
    <w:rsid w:val="002D4516"/>
    <w:rsid w:val="002D48A7"/>
    <w:rsid w:val="002D653E"/>
    <w:rsid w:val="002D660A"/>
    <w:rsid w:val="002D6994"/>
    <w:rsid w:val="002D6A56"/>
    <w:rsid w:val="002D6B18"/>
    <w:rsid w:val="002D6C8C"/>
    <w:rsid w:val="002D6D55"/>
    <w:rsid w:val="002D74B5"/>
    <w:rsid w:val="002D77B8"/>
    <w:rsid w:val="002E001C"/>
    <w:rsid w:val="002E0143"/>
    <w:rsid w:val="002E0225"/>
    <w:rsid w:val="002E0DDA"/>
    <w:rsid w:val="002E153A"/>
    <w:rsid w:val="002E17C5"/>
    <w:rsid w:val="002E1FA2"/>
    <w:rsid w:val="002E331B"/>
    <w:rsid w:val="002E3459"/>
    <w:rsid w:val="002E39A9"/>
    <w:rsid w:val="002E3CB6"/>
    <w:rsid w:val="002E4059"/>
    <w:rsid w:val="002E40A9"/>
    <w:rsid w:val="002E5F12"/>
    <w:rsid w:val="002E6652"/>
    <w:rsid w:val="002E6E27"/>
    <w:rsid w:val="002E73A7"/>
    <w:rsid w:val="002F07F8"/>
    <w:rsid w:val="002F1377"/>
    <w:rsid w:val="002F1596"/>
    <w:rsid w:val="002F21C3"/>
    <w:rsid w:val="002F2D1D"/>
    <w:rsid w:val="002F3891"/>
    <w:rsid w:val="002F43E3"/>
    <w:rsid w:val="002F5EDC"/>
    <w:rsid w:val="002F5FB0"/>
    <w:rsid w:val="002F66A1"/>
    <w:rsid w:val="002F72EF"/>
    <w:rsid w:val="002F730C"/>
    <w:rsid w:val="002F7EFA"/>
    <w:rsid w:val="003001E2"/>
    <w:rsid w:val="003016DA"/>
    <w:rsid w:val="00301727"/>
    <w:rsid w:val="00301F21"/>
    <w:rsid w:val="00302178"/>
    <w:rsid w:val="00302461"/>
    <w:rsid w:val="003029D7"/>
    <w:rsid w:val="00303B72"/>
    <w:rsid w:val="00303E63"/>
    <w:rsid w:val="00304786"/>
    <w:rsid w:val="0030490F"/>
    <w:rsid w:val="00304B8C"/>
    <w:rsid w:val="00304BC6"/>
    <w:rsid w:val="00305040"/>
    <w:rsid w:val="003055E8"/>
    <w:rsid w:val="003056E0"/>
    <w:rsid w:val="00305B4D"/>
    <w:rsid w:val="00305CB2"/>
    <w:rsid w:val="00305D04"/>
    <w:rsid w:val="00306D72"/>
    <w:rsid w:val="00307134"/>
    <w:rsid w:val="0030741E"/>
    <w:rsid w:val="003075DA"/>
    <w:rsid w:val="0031094F"/>
    <w:rsid w:val="00311A69"/>
    <w:rsid w:val="00311F31"/>
    <w:rsid w:val="003120A4"/>
    <w:rsid w:val="0031232D"/>
    <w:rsid w:val="00312769"/>
    <w:rsid w:val="00312C52"/>
    <w:rsid w:val="00312E8B"/>
    <w:rsid w:val="0031392E"/>
    <w:rsid w:val="00313A4F"/>
    <w:rsid w:val="00314256"/>
    <w:rsid w:val="00314D7E"/>
    <w:rsid w:val="00314FD3"/>
    <w:rsid w:val="003156D4"/>
    <w:rsid w:val="00315C39"/>
    <w:rsid w:val="00316CB3"/>
    <w:rsid w:val="00317286"/>
    <w:rsid w:val="00317580"/>
    <w:rsid w:val="003203E0"/>
    <w:rsid w:val="00320689"/>
    <w:rsid w:val="0032086B"/>
    <w:rsid w:val="00320CC8"/>
    <w:rsid w:val="00322DD6"/>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FA7"/>
    <w:rsid w:val="003343FE"/>
    <w:rsid w:val="0033479C"/>
    <w:rsid w:val="00334ED6"/>
    <w:rsid w:val="003350CA"/>
    <w:rsid w:val="0033531F"/>
    <w:rsid w:val="00335725"/>
    <w:rsid w:val="00336098"/>
    <w:rsid w:val="00336915"/>
    <w:rsid w:val="00336E06"/>
    <w:rsid w:val="00337B1C"/>
    <w:rsid w:val="00340742"/>
    <w:rsid w:val="003409BF"/>
    <w:rsid w:val="00340C7A"/>
    <w:rsid w:val="00340D41"/>
    <w:rsid w:val="00341674"/>
    <w:rsid w:val="00341807"/>
    <w:rsid w:val="00341E0D"/>
    <w:rsid w:val="00341F2C"/>
    <w:rsid w:val="00342596"/>
    <w:rsid w:val="00342F06"/>
    <w:rsid w:val="00342FA7"/>
    <w:rsid w:val="0034374A"/>
    <w:rsid w:val="00343802"/>
    <w:rsid w:val="0034466A"/>
    <w:rsid w:val="003446FC"/>
    <w:rsid w:val="003447E5"/>
    <w:rsid w:val="00344D4D"/>
    <w:rsid w:val="00345272"/>
    <w:rsid w:val="0034586B"/>
    <w:rsid w:val="00345E4A"/>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FA1"/>
    <w:rsid w:val="00355046"/>
    <w:rsid w:val="003552BA"/>
    <w:rsid w:val="003552FE"/>
    <w:rsid w:val="00355BE4"/>
    <w:rsid w:val="00355DF9"/>
    <w:rsid w:val="00357366"/>
    <w:rsid w:val="00357A30"/>
    <w:rsid w:val="00357BC7"/>
    <w:rsid w:val="00361062"/>
    <w:rsid w:val="00361AB3"/>
    <w:rsid w:val="00361C47"/>
    <w:rsid w:val="003621A7"/>
    <w:rsid w:val="00362223"/>
    <w:rsid w:val="00362282"/>
    <w:rsid w:val="00362452"/>
    <w:rsid w:val="00362747"/>
    <w:rsid w:val="00363919"/>
    <w:rsid w:val="003639B3"/>
    <w:rsid w:val="00363CE5"/>
    <w:rsid w:val="003655E6"/>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16C"/>
    <w:rsid w:val="003834A1"/>
    <w:rsid w:val="003835D6"/>
    <w:rsid w:val="00383835"/>
    <w:rsid w:val="00383D48"/>
    <w:rsid w:val="00384952"/>
    <w:rsid w:val="00384C32"/>
    <w:rsid w:val="00384C37"/>
    <w:rsid w:val="0038531B"/>
    <w:rsid w:val="00385AF2"/>
    <w:rsid w:val="00386B54"/>
    <w:rsid w:val="00386C14"/>
    <w:rsid w:val="00387298"/>
    <w:rsid w:val="0038795D"/>
    <w:rsid w:val="00387F44"/>
    <w:rsid w:val="0039069B"/>
    <w:rsid w:val="00390CC2"/>
    <w:rsid w:val="00390E6A"/>
    <w:rsid w:val="003915A7"/>
    <w:rsid w:val="003918E2"/>
    <w:rsid w:val="00391EC0"/>
    <w:rsid w:val="00392A15"/>
    <w:rsid w:val="0039316E"/>
    <w:rsid w:val="003933C0"/>
    <w:rsid w:val="00393633"/>
    <w:rsid w:val="00394691"/>
    <w:rsid w:val="003951A3"/>
    <w:rsid w:val="00395D9C"/>
    <w:rsid w:val="0039727E"/>
    <w:rsid w:val="003973B2"/>
    <w:rsid w:val="003A0CD3"/>
    <w:rsid w:val="003A1740"/>
    <w:rsid w:val="003A17C4"/>
    <w:rsid w:val="003A1933"/>
    <w:rsid w:val="003A1E1D"/>
    <w:rsid w:val="003A2ED1"/>
    <w:rsid w:val="003A3CE7"/>
    <w:rsid w:val="003A40B1"/>
    <w:rsid w:val="003A43D1"/>
    <w:rsid w:val="003A4A2E"/>
    <w:rsid w:val="003A5274"/>
    <w:rsid w:val="003A5F94"/>
    <w:rsid w:val="003A6FB7"/>
    <w:rsid w:val="003A729E"/>
    <w:rsid w:val="003A7E8E"/>
    <w:rsid w:val="003A7EEF"/>
    <w:rsid w:val="003B1083"/>
    <w:rsid w:val="003B1543"/>
    <w:rsid w:val="003B1920"/>
    <w:rsid w:val="003B2082"/>
    <w:rsid w:val="003B23B5"/>
    <w:rsid w:val="003B34D3"/>
    <w:rsid w:val="003B501E"/>
    <w:rsid w:val="003B52C7"/>
    <w:rsid w:val="003B5A52"/>
    <w:rsid w:val="003B5B8B"/>
    <w:rsid w:val="003B5E62"/>
    <w:rsid w:val="003B6557"/>
    <w:rsid w:val="003B676E"/>
    <w:rsid w:val="003B68F9"/>
    <w:rsid w:val="003B7ABF"/>
    <w:rsid w:val="003B7D82"/>
    <w:rsid w:val="003C001D"/>
    <w:rsid w:val="003C1371"/>
    <w:rsid w:val="003C15EA"/>
    <w:rsid w:val="003C15EB"/>
    <w:rsid w:val="003C1D3C"/>
    <w:rsid w:val="003C1E17"/>
    <w:rsid w:val="003C2C3D"/>
    <w:rsid w:val="003C3B8E"/>
    <w:rsid w:val="003C3D85"/>
    <w:rsid w:val="003C421F"/>
    <w:rsid w:val="003C48B2"/>
    <w:rsid w:val="003C49AF"/>
    <w:rsid w:val="003C4F79"/>
    <w:rsid w:val="003C567B"/>
    <w:rsid w:val="003C5BFC"/>
    <w:rsid w:val="003C5FE0"/>
    <w:rsid w:val="003C63D5"/>
    <w:rsid w:val="003C6560"/>
    <w:rsid w:val="003C66F4"/>
    <w:rsid w:val="003C6912"/>
    <w:rsid w:val="003C7EAD"/>
    <w:rsid w:val="003D0196"/>
    <w:rsid w:val="003D0E7B"/>
    <w:rsid w:val="003D0F17"/>
    <w:rsid w:val="003D12CD"/>
    <w:rsid w:val="003D1B3F"/>
    <w:rsid w:val="003D2003"/>
    <w:rsid w:val="003D224B"/>
    <w:rsid w:val="003D2EC5"/>
    <w:rsid w:val="003D2EF7"/>
    <w:rsid w:val="003D3201"/>
    <w:rsid w:val="003D3561"/>
    <w:rsid w:val="003D3D50"/>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EDE"/>
    <w:rsid w:val="003E0416"/>
    <w:rsid w:val="003E0CE0"/>
    <w:rsid w:val="003E1183"/>
    <w:rsid w:val="003E1407"/>
    <w:rsid w:val="003E1487"/>
    <w:rsid w:val="003E16A0"/>
    <w:rsid w:val="003E18FA"/>
    <w:rsid w:val="003E1BC2"/>
    <w:rsid w:val="003E209F"/>
    <w:rsid w:val="003E2561"/>
    <w:rsid w:val="003E2AE7"/>
    <w:rsid w:val="003E2B54"/>
    <w:rsid w:val="003E3937"/>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2647"/>
    <w:rsid w:val="003F3464"/>
    <w:rsid w:val="003F3773"/>
    <w:rsid w:val="003F3A45"/>
    <w:rsid w:val="003F3CDA"/>
    <w:rsid w:val="003F4A85"/>
    <w:rsid w:val="003F4DBD"/>
    <w:rsid w:val="003F52EB"/>
    <w:rsid w:val="003F629A"/>
    <w:rsid w:val="003F70E5"/>
    <w:rsid w:val="003F7C19"/>
    <w:rsid w:val="0040226E"/>
    <w:rsid w:val="0040268C"/>
    <w:rsid w:val="00402E52"/>
    <w:rsid w:val="00403149"/>
    <w:rsid w:val="00403456"/>
    <w:rsid w:val="004037FC"/>
    <w:rsid w:val="00403842"/>
    <w:rsid w:val="00403952"/>
    <w:rsid w:val="004039AF"/>
    <w:rsid w:val="0040442A"/>
    <w:rsid w:val="004058A4"/>
    <w:rsid w:val="004059F8"/>
    <w:rsid w:val="00405DDE"/>
    <w:rsid w:val="00406355"/>
    <w:rsid w:val="00406CD2"/>
    <w:rsid w:val="0040713E"/>
    <w:rsid w:val="00407830"/>
    <w:rsid w:val="0041005E"/>
    <w:rsid w:val="004109F1"/>
    <w:rsid w:val="00410AF5"/>
    <w:rsid w:val="00410BDC"/>
    <w:rsid w:val="00411FA8"/>
    <w:rsid w:val="00412877"/>
    <w:rsid w:val="00412AAC"/>
    <w:rsid w:val="004139CC"/>
    <w:rsid w:val="00413ADD"/>
    <w:rsid w:val="00413DD4"/>
    <w:rsid w:val="00414144"/>
    <w:rsid w:val="0041462D"/>
    <w:rsid w:val="00414CC5"/>
    <w:rsid w:val="00414D0D"/>
    <w:rsid w:val="00415B61"/>
    <w:rsid w:val="00415C9C"/>
    <w:rsid w:val="00416090"/>
    <w:rsid w:val="0041666A"/>
    <w:rsid w:val="00416DDF"/>
    <w:rsid w:val="00417141"/>
    <w:rsid w:val="004179C9"/>
    <w:rsid w:val="00417D5E"/>
    <w:rsid w:val="00417F6D"/>
    <w:rsid w:val="004200E0"/>
    <w:rsid w:val="004214D5"/>
    <w:rsid w:val="00421983"/>
    <w:rsid w:val="00421DDD"/>
    <w:rsid w:val="00422415"/>
    <w:rsid w:val="004225A8"/>
    <w:rsid w:val="00422E7C"/>
    <w:rsid w:val="004232C4"/>
    <w:rsid w:val="004234DA"/>
    <w:rsid w:val="00425062"/>
    <w:rsid w:val="00425516"/>
    <w:rsid w:val="004260A8"/>
    <w:rsid w:val="00426588"/>
    <w:rsid w:val="00427134"/>
    <w:rsid w:val="004273BE"/>
    <w:rsid w:val="00427CA8"/>
    <w:rsid w:val="0043001D"/>
    <w:rsid w:val="00430C5F"/>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BC4"/>
    <w:rsid w:val="00435D2B"/>
    <w:rsid w:val="00436364"/>
    <w:rsid w:val="00436798"/>
    <w:rsid w:val="00437257"/>
    <w:rsid w:val="0043774C"/>
    <w:rsid w:val="00440728"/>
    <w:rsid w:val="00440762"/>
    <w:rsid w:val="004408AF"/>
    <w:rsid w:val="00440B1B"/>
    <w:rsid w:val="00440D11"/>
    <w:rsid w:val="00440DF1"/>
    <w:rsid w:val="00441209"/>
    <w:rsid w:val="004415B8"/>
    <w:rsid w:val="004416BA"/>
    <w:rsid w:val="004424A4"/>
    <w:rsid w:val="00442E75"/>
    <w:rsid w:val="004441BD"/>
    <w:rsid w:val="00444848"/>
    <w:rsid w:val="00444A5D"/>
    <w:rsid w:val="00444FD3"/>
    <w:rsid w:val="00446620"/>
    <w:rsid w:val="00446B6F"/>
    <w:rsid w:val="00446C5B"/>
    <w:rsid w:val="004476D0"/>
    <w:rsid w:val="004507B0"/>
    <w:rsid w:val="004507CA"/>
    <w:rsid w:val="00450821"/>
    <w:rsid w:val="00450BFC"/>
    <w:rsid w:val="00450FFA"/>
    <w:rsid w:val="004510AC"/>
    <w:rsid w:val="00451544"/>
    <w:rsid w:val="00451E18"/>
    <w:rsid w:val="00451E69"/>
    <w:rsid w:val="00452B98"/>
    <w:rsid w:val="0045338A"/>
    <w:rsid w:val="004536BE"/>
    <w:rsid w:val="00453738"/>
    <w:rsid w:val="00454043"/>
    <w:rsid w:val="00454655"/>
    <w:rsid w:val="004550C2"/>
    <w:rsid w:val="004555BB"/>
    <w:rsid w:val="00455CC1"/>
    <w:rsid w:val="00456592"/>
    <w:rsid w:val="00456866"/>
    <w:rsid w:val="0045686B"/>
    <w:rsid w:val="00456A94"/>
    <w:rsid w:val="00456FEE"/>
    <w:rsid w:val="004573D5"/>
    <w:rsid w:val="004576A1"/>
    <w:rsid w:val="004601A9"/>
    <w:rsid w:val="00460B7F"/>
    <w:rsid w:val="00460F16"/>
    <w:rsid w:val="004618DD"/>
    <w:rsid w:val="00462E06"/>
    <w:rsid w:val="00462F1A"/>
    <w:rsid w:val="004632EE"/>
    <w:rsid w:val="00463AF9"/>
    <w:rsid w:val="00463EF9"/>
    <w:rsid w:val="00465B5A"/>
    <w:rsid w:val="0046613B"/>
    <w:rsid w:val="00466287"/>
    <w:rsid w:val="00466F47"/>
    <w:rsid w:val="004670C7"/>
    <w:rsid w:val="004670ED"/>
    <w:rsid w:val="00467843"/>
    <w:rsid w:val="00470079"/>
    <w:rsid w:val="0047034D"/>
    <w:rsid w:val="00470B49"/>
    <w:rsid w:val="00471A03"/>
    <w:rsid w:val="00471E9C"/>
    <w:rsid w:val="0047287D"/>
    <w:rsid w:val="00473067"/>
    <w:rsid w:val="00475F53"/>
    <w:rsid w:val="004766B1"/>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69DE"/>
    <w:rsid w:val="00490243"/>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CE"/>
    <w:rsid w:val="00497DB8"/>
    <w:rsid w:val="004A0E61"/>
    <w:rsid w:val="004A1324"/>
    <w:rsid w:val="004A22E3"/>
    <w:rsid w:val="004A2480"/>
    <w:rsid w:val="004A364C"/>
    <w:rsid w:val="004A369E"/>
    <w:rsid w:val="004A3B24"/>
    <w:rsid w:val="004A3E24"/>
    <w:rsid w:val="004A5E40"/>
    <w:rsid w:val="004A6809"/>
    <w:rsid w:val="004A6D07"/>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E0"/>
    <w:rsid w:val="004C162E"/>
    <w:rsid w:val="004C1A16"/>
    <w:rsid w:val="004C1C5C"/>
    <w:rsid w:val="004C1F38"/>
    <w:rsid w:val="004C270C"/>
    <w:rsid w:val="004C2B04"/>
    <w:rsid w:val="004C41BE"/>
    <w:rsid w:val="004C53F4"/>
    <w:rsid w:val="004C5F36"/>
    <w:rsid w:val="004C5F60"/>
    <w:rsid w:val="004C6739"/>
    <w:rsid w:val="004C7F8D"/>
    <w:rsid w:val="004D03C8"/>
    <w:rsid w:val="004D0D82"/>
    <w:rsid w:val="004D188C"/>
    <w:rsid w:val="004D21F4"/>
    <w:rsid w:val="004D28D4"/>
    <w:rsid w:val="004D2E81"/>
    <w:rsid w:val="004D315F"/>
    <w:rsid w:val="004D3C99"/>
    <w:rsid w:val="004D3FAF"/>
    <w:rsid w:val="004D4490"/>
    <w:rsid w:val="004D63DC"/>
    <w:rsid w:val="004D646F"/>
    <w:rsid w:val="004D6646"/>
    <w:rsid w:val="004D6C3F"/>
    <w:rsid w:val="004D70FB"/>
    <w:rsid w:val="004E02D8"/>
    <w:rsid w:val="004E0756"/>
    <w:rsid w:val="004E0AE6"/>
    <w:rsid w:val="004E0E52"/>
    <w:rsid w:val="004E100E"/>
    <w:rsid w:val="004E18A1"/>
    <w:rsid w:val="004E1ABC"/>
    <w:rsid w:val="004E1D38"/>
    <w:rsid w:val="004E2395"/>
    <w:rsid w:val="004E2526"/>
    <w:rsid w:val="004E2DA3"/>
    <w:rsid w:val="004E3410"/>
    <w:rsid w:val="004E3685"/>
    <w:rsid w:val="004E407F"/>
    <w:rsid w:val="004E48AF"/>
    <w:rsid w:val="004E5353"/>
    <w:rsid w:val="004E5B60"/>
    <w:rsid w:val="004E5FFF"/>
    <w:rsid w:val="004E7024"/>
    <w:rsid w:val="004E786B"/>
    <w:rsid w:val="004F0787"/>
    <w:rsid w:val="004F0BB8"/>
    <w:rsid w:val="004F0D0C"/>
    <w:rsid w:val="004F1028"/>
    <w:rsid w:val="004F102B"/>
    <w:rsid w:val="004F1A91"/>
    <w:rsid w:val="004F29ED"/>
    <w:rsid w:val="004F474F"/>
    <w:rsid w:val="004F529A"/>
    <w:rsid w:val="004F61AB"/>
    <w:rsid w:val="004F7C4A"/>
    <w:rsid w:val="005000EB"/>
    <w:rsid w:val="0050131D"/>
    <w:rsid w:val="00501BAA"/>
    <w:rsid w:val="00501CAF"/>
    <w:rsid w:val="005024F6"/>
    <w:rsid w:val="005026F6"/>
    <w:rsid w:val="00502D80"/>
    <w:rsid w:val="00503300"/>
    <w:rsid w:val="005034CB"/>
    <w:rsid w:val="00503567"/>
    <w:rsid w:val="00503A93"/>
    <w:rsid w:val="00503D82"/>
    <w:rsid w:val="005042CE"/>
    <w:rsid w:val="00504BA1"/>
    <w:rsid w:val="005051BE"/>
    <w:rsid w:val="005053A6"/>
    <w:rsid w:val="00505C04"/>
    <w:rsid w:val="0050622D"/>
    <w:rsid w:val="0050654C"/>
    <w:rsid w:val="00506AF8"/>
    <w:rsid w:val="00506C96"/>
    <w:rsid w:val="00506CCB"/>
    <w:rsid w:val="0050753E"/>
    <w:rsid w:val="0050784A"/>
    <w:rsid w:val="00507A7B"/>
    <w:rsid w:val="00510217"/>
    <w:rsid w:val="00510502"/>
    <w:rsid w:val="00511101"/>
    <w:rsid w:val="0051162E"/>
    <w:rsid w:val="005116B5"/>
    <w:rsid w:val="00511955"/>
    <w:rsid w:val="00511F24"/>
    <w:rsid w:val="005120F5"/>
    <w:rsid w:val="00512745"/>
    <w:rsid w:val="00512A6E"/>
    <w:rsid w:val="00512AE8"/>
    <w:rsid w:val="00513350"/>
    <w:rsid w:val="00513B3D"/>
    <w:rsid w:val="00513D93"/>
    <w:rsid w:val="00513E84"/>
    <w:rsid w:val="00514D0E"/>
    <w:rsid w:val="00515E78"/>
    <w:rsid w:val="00516FC7"/>
    <w:rsid w:val="00520779"/>
    <w:rsid w:val="00520F41"/>
    <w:rsid w:val="0052106B"/>
    <w:rsid w:val="0052211B"/>
    <w:rsid w:val="005231F3"/>
    <w:rsid w:val="00523D6C"/>
    <w:rsid w:val="005243E6"/>
    <w:rsid w:val="00525176"/>
    <w:rsid w:val="00525D5B"/>
    <w:rsid w:val="00526226"/>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6A98"/>
    <w:rsid w:val="00537765"/>
    <w:rsid w:val="005379AB"/>
    <w:rsid w:val="00537BD3"/>
    <w:rsid w:val="00537C00"/>
    <w:rsid w:val="00540260"/>
    <w:rsid w:val="005420C2"/>
    <w:rsid w:val="0054213D"/>
    <w:rsid w:val="00542428"/>
    <w:rsid w:val="00542CAB"/>
    <w:rsid w:val="00542F32"/>
    <w:rsid w:val="005439D1"/>
    <w:rsid w:val="00544309"/>
    <w:rsid w:val="0054496E"/>
    <w:rsid w:val="00546877"/>
    <w:rsid w:val="00546CFD"/>
    <w:rsid w:val="005472B8"/>
    <w:rsid w:val="005477E4"/>
    <w:rsid w:val="00547A7F"/>
    <w:rsid w:val="00550AB6"/>
    <w:rsid w:val="00550B5C"/>
    <w:rsid w:val="00550F1A"/>
    <w:rsid w:val="0055119B"/>
    <w:rsid w:val="005515E2"/>
    <w:rsid w:val="00552D71"/>
    <w:rsid w:val="00553556"/>
    <w:rsid w:val="005539B0"/>
    <w:rsid w:val="00553A6A"/>
    <w:rsid w:val="00553A94"/>
    <w:rsid w:val="00553D9A"/>
    <w:rsid w:val="00554050"/>
    <w:rsid w:val="0055458A"/>
    <w:rsid w:val="005553A6"/>
    <w:rsid w:val="005565E6"/>
    <w:rsid w:val="00556664"/>
    <w:rsid w:val="00556917"/>
    <w:rsid w:val="00556BFC"/>
    <w:rsid w:val="00556E25"/>
    <w:rsid w:val="0055729D"/>
    <w:rsid w:val="0056005D"/>
    <w:rsid w:val="00560415"/>
    <w:rsid w:val="0056100A"/>
    <w:rsid w:val="005616C6"/>
    <w:rsid w:val="005629CF"/>
    <w:rsid w:val="00562A90"/>
    <w:rsid w:val="00562C15"/>
    <w:rsid w:val="0056380C"/>
    <w:rsid w:val="00564A07"/>
    <w:rsid w:val="00565221"/>
    <w:rsid w:val="005664AF"/>
    <w:rsid w:val="0056700E"/>
    <w:rsid w:val="005675BA"/>
    <w:rsid w:val="005677AE"/>
    <w:rsid w:val="00570979"/>
    <w:rsid w:val="00570C68"/>
    <w:rsid w:val="00571340"/>
    <w:rsid w:val="00571E37"/>
    <w:rsid w:val="005720AA"/>
    <w:rsid w:val="0057220B"/>
    <w:rsid w:val="005724A3"/>
    <w:rsid w:val="005727EF"/>
    <w:rsid w:val="00572D5F"/>
    <w:rsid w:val="00572FFF"/>
    <w:rsid w:val="0057371A"/>
    <w:rsid w:val="005737EC"/>
    <w:rsid w:val="00573CCE"/>
    <w:rsid w:val="0057447E"/>
    <w:rsid w:val="00575F4C"/>
    <w:rsid w:val="005762BF"/>
    <w:rsid w:val="00576733"/>
    <w:rsid w:val="00576ADE"/>
    <w:rsid w:val="0057736E"/>
    <w:rsid w:val="00580D6A"/>
    <w:rsid w:val="0058159A"/>
    <w:rsid w:val="00581BF6"/>
    <w:rsid w:val="0058300D"/>
    <w:rsid w:val="00583442"/>
    <w:rsid w:val="005837B3"/>
    <w:rsid w:val="00583AFB"/>
    <w:rsid w:val="005843BB"/>
    <w:rsid w:val="00584E55"/>
    <w:rsid w:val="005855FD"/>
    <w:rsid w:val="005858A6"/>
    <w:rsid w:val="00585C7C"/>
    <w:rsid w:val="00586719"/>
    <w:rsid w:val="00586B91"/>
    <w:rsid w:val="00586BDF"/>
    <w:rsid w:val="0058776E"/>
    <w:rsid w:val="00587BE3"/>
    <w:rsid w:val="00590741"/>
    <w:rsid w:val="005913CB"/>
    <w:rsid w:val="005915BD"/>
    <w:rsid w:val="005916B1"/>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7355"/>
    <w:rsid w:val="00597605"/>
    <w:rsid w:val="005A038B"/>
    <w:rsid w:val="005A061B"/>
    <w:rsid w:val="005A065B"/>
    <w:rsid w:val="005A0EFD"/>
    <w:rsid w:val="005A159F"/>
    <w:rsid w:val="005A2B2F"/>
    <w:rsid w:val="005A2BEC"/>
    <w:rsid w:val="005A31A5"/>
    <w:rsid w:val="005A3885"/>
    <w:rsid w:val="005A5545"/>
    <w:rsid w:val="005A5846"/>
    <w:rsid w:val="005A5CB7"/>
    <w:rsid w:val="005A5EC6"/>
    <w:rsid w:val="005A64E1"/>
    <w:rsid w:val="005A6833"/>
    <w:rsid w:val="005A7B28"/>
    <w:rsid w:val="005A7D52"/>
    <w:rsid w:val="005A7D63"/>
    <w:rsid w:val="005A7E6B"/>
    <w:rsid w:val="005B3D58"/>
    <w:rsid w:val="005B4084"/>
    <w:rsid w:val="005B4E99"/>
    <w:rsid w:val="005B4EFB"/>
    <w:rsid w:val="005B54A0"/>
    <w:rsid w:val="005B572A"/>
    <w:rsid w:val="005B5AF3"/>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777C"/>
    <w:rsid w:val="005C780A"/>
    <w:rsid w:val="005C7CE2"/>
    <w:rsid w:val="005D0550"/>
    <w:rsid w:val="005D06A5"/>
    <w:rsid w:val="005D0C34"/>
    <w:rsid w:val="005D196C"/>
    <w:rsid w:val="005D1B9F"/>
    <w:rsid w:val="005D1CFC"/>
    <w:rsid w:val="005D21EB"/>
    <w:rsid w:val="005D2432"/>
    <w:rsid w:val="005D3366"/>
    <w:rsid w:val="005D41B3"/>
    <w:rsid w:val="005D426D"/>
    <w:rsid w:val="005D4999"/>
    <w:rsid w:val="005D4C60"/>
    <w:rsid w:val="005D4CC4"/>
    <w:rsid w:val="005D513A"/>
    <w:rsid w:val="005D52AB"/>
    <w:rsid w:val="005D58A8"/>
    <w:rsid w:val="005D60B8"/>
    <w:rsid w:val="005D6A3C"/>
    <w:rsid w:val="005D71D5"/>
    <w:rsid w:val="005D7342"/>
    <w:rsid w:val="005D7EBF"/>
    <w:rsid w:val="005E0D44"/>
    <w:rsid w:val="005E1278"/>
    <w:rsid w:val="005E1B49"/>
    <w:rsid w:val="005E2D7A"/>
    <w:rsid w:val="005E2F2E"/>
    <w:rsid w:val="005E302F"/>
    <w:rsid w:val="005E399A"/>
    <w:rsid w:val="005E401E"/>
    <w:rsid w:val="005E5353"/>
    <w:rsid w:val="005E5474"/>
    <w:rsid w:val="005E54C4"/>
    <w:rsid w:val="005E58D0"/>
    <w:rsid w:val="005E5B9E"/>
    <w:rsid w:val="005E6210"/>
    <w:rsid w:val="005E681A"/>
    <w:rsid w:val="005E68E1"/>
    <w:rsid w:val="005E6B5E"/>
    <w:rsid w:val="005E7516"/>
    <w:rsid w:val="005E775D"/>
    <w:rsid w:val="005F0051"/>
    <w:rsid w:val="005F0A23"/>
    <w:rsid w:val="005F137D"/>
    <w:rsid w:val="005F14E2"/>
    <w:rsid w:val="005F17D1"/>
    <w:rsid w:val="005F2211"/>
    <w:rsid w:val="005F2279"/>
    <w:rsid w:val="005F2293"/>
    <w:rsid w:val="005F28A1"/>
    <w:rsid w:val="005F28F0"/>
    <w:rsid w:val="005F3169"/>
    <w:rsid w:val="005F3369"/>
    <w:rsid w:val="005F3975"/>
    <w:rsid w:val="005F3EFE"/>
    <w:rsid w:val="005F4166"/>
    <w:rsid w:val="005F4FBA"/>
    <w:rsid w:val="005F5640"/>
    <w:rsid w:val="005F5E91"/>
    <w:rsid w:val="005F5E9E"/>
    <w:rsid w:val="005F5F25"/>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764D"/>
    <w:rsid w:val="0060786E"/>
    <w:rsid w:val="0061056D"/>
    <w:rsid w:val="00610CE9"/>
    <w:rsid w:val="00610E5C"/>
    <w:rsid w:val="00610F1B"/>
    <w:rsid w:val="00611244"/>
    <w:rsid w:val="006118BE"/>
    <w:rsid w:val="00611B4C"/>
    <w:rsid w:val="00611FE1"/>
    <w:rsid w:val="0061275A"/>
    <w:rsid w:val="00612787"/>
    <w:rsid w:val="006131CD"/>
    <w:rsid w:val="00613FF2"/>
    <w:rsid w:val="00614355"/>
    <w:rsid w:val="00614548"/>
    <w:rsid w:val="006153ED"/>
    <w:rsid w:val="00615B7B"/>
    <w:rsid w:val="0061628A"/>
    <w:rsid w:val="00616767"/>
    <w:rsid w:val="00616E90"/>
    <w:rsid w:val="00617232"/>
    <w:rsid w:val="00617366"/>
    <w:rsid w:val="00617A96"/>
    <w:rsid w:val="00617D04"/>
    <w:rsid w:val="0062062D"/>
    <w:rsid w:val="00620DA1"/>
    <w:rsid w:val="00621AC3"/>
    <w:rsid w:val="00621D5E"/>
    <w:rsid w:val="0062282D"/>
    <w:rsid w:val="006228CD"/>
    <w:rsid w:val="006228E6"/>
    <w:rsid w:val="00622B92"/>
    <w:rsid w:val="00622EFD"/>
    <w:rsid w:val="006232EF"/>
    <w:rsid w:val="00623461"/>
    <w:rsid w:val="00623796"/>
    <w:rsid w:val="00623838"/>
    <w:rsid w:val="006264A3"/>
    <w:rsid w:val="00626E91"/>
    <w:rsid w:val="006275F9"/>
    <w:rsid w:val="0063002B"/>
    <w:rsid w:val="006305AD"/>
    <w:rsid w:val="00630A94"/>
    <w:rsid w:val="00630E17"/>
    <w:rsid w:val="00630EB3"/>
    <w:rsid w:val="0063201E"/>
    <w:rsid w:val="006324F4"/>
    <w:rsid w:val="00632841"/>
    <w:rsid w:val="006331E4"/>
    <w:rsid w:val="006334F8"/>
    <w:rsid w:val="00633A11"/>
    <w:rsid w:val="00633E57"/>
    <w:rsid w:val="00634543"/>
    <w:rsid w:val="00634988"/>
    <w:rsid w:val="00634A0F"/>
    <w:rsid w:val="00635969"/>
    <w:rsid w:val="00636457"/>
    <w:rsid w:val="00636574"/>
    <w:rsid w:val="006366F4"/>
    <w:rsid w:val="00636895"/>
    <w:rsid w:val="00637164"/>
    <w:rsid w:val="0063797A"/>
    <w:rsid w:val="006406A1"/>
    <w:rsid w:val="006407AC"/>
    <w:rsid w:val="00640A83"/>
    <w:rsid w:val="00640B22"/>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E15"/>
    <w:rsid w:val="00663B12"/>
    <w:rsid w:val="006643FD"/>
    <w:rsid w:val="006644A9"/>
    <w:rsid w:val="00664DE7"/>
    <w:rsid w:val="00665431"/>
    <w:rsid w:val="00665A3D"/>
    <w:rsid w:val="006664E5"/>
    <w:rsid w:val="00666AA4"/>
    <w:rsid w:val="006671E5"/>
    <w:rsid w:val="00667905"/>
    <w:rsid w:val="00667FA5"/>
    <w:rsid w:val="00670405"/>
    <w:rsid w:val="006706F8"/>
    <w:rsid w:val="00671052"/>
    <w:rsid w:val="00671C0A"/>
    <w:rsid w:val="006727A6"/>
    <w:rsid w:val="00672A31"/>
    <w:rsid w:val="00672CBF"/>
    <w:rsid w:val="00673337"/>
    <w:rsid w:val="00673E49"/>
    <w:rsid w:val="00674690"/>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D5A"/>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43A"/>
    <w:rsid w:val="006A0887"/>
    <w:rsid w:val="006A1ED4"/>
    <w:rsid w:val="006A28B0"/>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B77"/>
    <w:rsid w:val="006B631B"/>
    <w:rsid w:val="006B6B88"/>
    <w:rsid w:val="006B6C31"/>
    <w:rsid w:val="006C037E"/>
    <w:rsid w:val="006C16C8"/>
    <w:rsid w:val="006C189C"/>
    <w:rsid w:val="006C1C62"/>
    <w:rsid w:val="006C26B0"/>
    <w:rsid w:val="006C2887"/>
    <w:rsid w:val="006C28AC"/>
    <w:rsid w:val="006C2A0C"/>
    <w:rsid w:val="006C2F0D"/>
    <w:rsid w:val="006C4435"/>
    <w:rsid w:val="006C50CD"/>
    <w:rsid w:val="006C5325"/>
    <w:rsid w:val="006C61BB"/>
    <w:rsid w:val="006C633E"/>
    <w:rsid w:val="006C64A2"/>
    <w:rsid w:val="006C67F7"/>
    <w:rsid w:val="006C6A23"/>
    <w:rsid w:val="006C74CB"/>
    <w:rsid w:val="006C7525"/>
    <w:rsid w:val="006C7593"/>
    <w:rsid w:val="006C7BAB"/>
    <w:rsid w:val="006D01C4"/>
    <w:rsid w:val="006D0AD0"/>
    <w:rsid w:val="006D115B"/>
    <w:rsid w:val="006D1296"/>
    <w:rsid w:val="006D1808"/>
    <w:rsid w:val="006D19E8"/>
    <w:rsid w:val="006D1C37"/>
    <w:rsid w:val="006D20C3"/>
    <w:rsid w:val="006D225E"/>
    <w:rsid w:val="006D27DD"/>
    <w:rsid w:val="006D32F4"/>
    <w:rsid w:val="006D3BA0"/>
    <w:rsid w:val="006D3EC5"/>
    <w:rsid w:val="006D4AAC"/>
    <w:rsid w:val="006D5B45"/>
    <w:rsid w:val="006D5B4D"/>
    <w:rsid w:val="006D6F8C"/>
    <w:rsid w:val="006D7045"/>
    <w:rsid w:val="006D7555"/>
    <w:rsid w:val="006D7A88"/>
    <w:rsid w:val="006E0280"/>
    <w:rsid w:val="006E05F7"/>
    <w:rsid w:val="006E0B34"/>
    <w:rsid w:val="006E277C"/>
    <w:rsid w:val="006E2E1A"/>
    <w:rsid w:val="006E3843"/>
    <w:rsid w:val="006E451C"/>
    <w:rsid w:val="006E4AAA"/>
    <w:rsid w:val="006E558A"/>
    <w:rsid w:val="006E5731"/>
    <w:rsid w:val="006E6137"/>
    <w:rsid w:val="006E630E"/>
    <w:rsid w:val="006E6354"/>
    <w:rsid w:val="006E6B7B"/>
    <w:rsid w:val="006E72E7"/>
    <w:rsid w:val="006E7B07"/>
    <w:rsid w:val="006F0E02"/>
    <w:rsid w:val="006F14D1"/>
    <w:rsid w:val="006F1B0B"/>
    <w:rsid w:val="006F1DC9"/>
    <w:rsid w:val="006F1F09"/>
    <w:rsid w:val="006F2754"/>
    <w:rsid w:val="006F27EF"/>
    <w:rsid w:val="006F2C05"/>
    <w:rsid w:val="006F3AF7"/>
    <w:rsid w:val="006F44B2"/>
    <w:rsid w:val="006F556E"/>
    <w:rsid w:val="006F5A89"/>
    <w:rsid w:val="006F6290"/>
    <w:rsid w:val="006F6720"/>
    <w:rsid w:val="006F6B2E"/>
    <w:rsid w:val="006F75D4"/>
    <w:rsid w:val="006F7E3E"/>
    <w:rsid w:val="006F7F9F"/>
    <w:rsid w:val="00700526"/>
    <w:rsid w:val="00702706"/>
    <w:rsid w:val="0070279D"/>
    <w:rsid w:val="00702EB2"/>
    <w:rsid w:val="00703DC4"/>
    <w:rsid w:val="00703DD4"/>
    <w:rsid w:val="00704410"/>
    <w:rsid w:val="00704F28"/>
    <w:rsid w:val="007052A1"/>
    <w:rsid w:val="007052B5"/>
    <w:rsid w:val="007055C2"/>
    <w:rsid w:val="0070562D"/>
    <w:rsid w:val="007058B5"/>
    <w:rsid w:val="00705F10"/>
    <w:rsid w:val="007069F7"/>
    <w:rsid w:val="00706A2B"/>
    <w:rsid w:val="00707D46"/>
    <w:rsid w:val="007108CB"/>
    <w:rsid w:val="00710928"/>
    <w:rsid w:val="00710FD0"/>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B8F"/>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740D"/>
    <w:rsid w:val="0073035A"/>
    <w:rsid w:val="00731008"/>
    <w:rsid w:val="00731512"/>
    <w:rsid w:val="00732254"/>
    <w:rsid w:val="00732305"/>
    <w:rsid w:val="00732399"/>
    <w:rsid w:val="00732D11"/>
    <w:rsid w:val="00732EE3"/>
    <w:rsid w:val="00732FE7"/>
    <w:rsid w:val="00733274"/>
    <w:rsid w:val="007334A4"/>
    <w:rsid w:val="00733B10"/>
    <w:rsid w:val="0073438B"/>
    <w:rsid w:val="00735426"/>
    <w:rsid w:val="0073559D"/>
    <w:rsid w:val="00735EDF"/>
    <w:rsid w:val="00736A7A"/>
    <w:rsid w:val="00736D5D"/>
    <w:rsid w:val="00736E48"/>
    <w:rsid w:val="007375C5"/>
    <w:rsid w:val="00737A69"/>
    <w:rsid w:val="00740085"/>
    <w:rsid w:val="00740CDD"/>
    <w:rsid w:val="00740D23"/>
    <w:rsid w:val="00740FD6"/>
    <w:rsid w:val="00741068"/>
    <w:rsid w:val="00741780"/>
    <w:rsid w:val="00741A68"/>
    <w:rsid w:val="007435B3"/>
    <w:rsid w:val="0074367A"/>
    <w:rsid w:val="00743E56"/>
    <w:rsid w:val="00744B32"/>
    <w:rsid w:val="00744DDE"/>
    <w:rsid w:val="0074676A"/>
    <w:rsid w:val="00747922"/>
    <w:rsid w:val="00747ECF"/>
    <w:rsid w:val="00750537"/>
    <w:rsid w:val="0075069D"/>
    <w:rsid w:val="00751519"/>
    <w:rsid w:val="00751D0A"/>
    <w:rsid w:val="00752148"/>
    <w:rsid w:val="00752ABA"/>
    <w:rsid w:val="00752EEE"/>
    <w:rsid w:val="00753B85"/>
    <w:rsid w:val="00753CAF"/>
    <w:rsid w:val="007540F5"/>
    <w:rsid w:val="00754AAC"/>
    <w:rsid w:val="007559C3"/>
    <w:rsid w:val="00755B2E"/>
    <w:rsid w:val="00755F6B"/>
    <w:rsid w:val="00755FDF"/>
    <w:rsid w:val="007570DD"/>
    <w:rsid w:val="00757A74"/>
    <w:rsid w:val="00760517"/>
    <w:rsid w:val="0076089B"/>
    <w:rsid w:val="007624CB"/>
    <w:rsid w:val="00762C30"/>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20F8"/>
    <w:rsid w:val="0077299F"/>
    <w:rsid w:val="00772E08"/>
    <w:rsid w:val="00773027"/>
    <w:rsid w:val="00773A4F"/>
    <w:rsid w:val="00774A4C"/>
    <w:rsid w:val="00776C7A"/>
    <w:rsid w:val="00776F40"/>
    <w:rsid w:val="007770AE"/>
    <w:rsid w:val="00777643"/>
    <w:rsid w:val="00777698"/>
    <w:rsid w:val="00780306"/>
    <w:rsid w:val="0078099B"/>
    <w:rsid w:val="00781462"/>
    <w:rsid w:val="00781710"/>
    <w:rsid w:val="00781B4B"/>
    <w:rsid w:val="00782443"/>
    <w:rsid w:val="00782E52"/>
    <w:rsid w:val="00782FC2"/>
    <w:rsid w:val="0078419A"/>
    <w:rsid w:val="00784210"/>
    <w:rsid w:val="00784318"/>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4343"/>
    <w:rsid w:val="007A43B2"/>
    <w:rsid w:val="007A43E0"/>
    <w:rsid w:val="007A44C0"/>
    <w:rsid w:val="007A4574"/>
    <w:rsid w:val="007A4A21"/>
    <w:rsid w:val="007A547D"/>
    <w:rsid w:val="007A6D0D"/>
    <w:rsid w:val="007B12E1"/>
    <w:rsid w:val="007B13D8"/>
    <w:rsid w:val="007B1E27"/>
    <w:rsid w:val="007B2E27"/>
    <w:rsid w:val="007B3C33"/>
    <w:rsid w:val="007B3E57"/>
    <w:rsid w:val="007B44CF"/>
    <w:rsid w:val="007B4784"/>
    <w:rsid w:val="007B4A5D"/>
    <w:rsid w:val="007B50CF"/>
    <w:rsid w:val="007B52A9"/>
    <w:rsid w:val="007B5BD5"/>
    <w:rsid w:val="007B5E81"/>
    <w:rsid w:val="007B6B41"/>
    <w:rsid w:val="007B6BD2"/>
    <w:rsid w:val="007B723B"/>
    <w:rsid w:val="007B7520"/>
    <w:rsid w:val="007B7851"/>
    <w:rsid w:val="007C0000"/>
    <w:rsid w:val="007C0674"/>
    <w:rsid w:val="007C07CB"/>
    <w:rsid w:val="007C20A5"/>
    <w:rsid w:val="007C29C0"/>
    <w:rsid w:val="007C2E8C"/>
    <w:rsid w:val="007C30BE"/>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374D"/>
    <w:rsid w:val="007D39AC"/>
    <w:rsid w:val="007D4FAD"/>
    <w:rsid w:val="007D525D"/>
    <w:rsid w:val="007D541F"/>
    <w:rsid w:val="007D579C"/>
    <w:rsid w:val="007D5AB2"/>
    <w:rsid w:val="007D5F34"/>
    <w:rsid w:val="007D65B1"/>
    <w:rsid w:val="007D6D14"/>
    <w:rsid w:val="007D72DD"/>
    <w:rsid w:val="007D7746"/>
    <w:rsid w:val="007D7995"/>
    <w:rsid w:val="007E054B"/>
    <w:rsid w:val="007E0639"/>
    <w:rsid w:val="007E1009"/>
    <w:rsid w:val="007E1705"/>
    <w:rsid w:val="007E2B4F"/>
    <w:rsid w:val="007E322E"/>
    <w:rsid w:val="007E3EC2"/>
    <w:rsid w:val="007E44E2"/>
    <w:rsid w:val="007E4689"/>
    <w:rsid w:val="007E4F2A"/>
    <w:rsid w:val="007E5142"/>
    <w:rsid w:val="007E5377"/>
    <w:rsid w:val="007E6055"/>
    <w:rsid w:val="007E63FE"/>
    <w:rsid w:val="007E6B31"/>
    <w:rsid w:val="007E72A1"/>
    <w:rsid w:val="007E7374"/>
    <w:rsid w:val="007E74FA"/>
    <w:rsid w:val="007E7C67"/>
    <w:rsid w:val="007F2879"/>
    <w:rsid w:val="007F2C19"/>
    <w:rsid w:val="007F2F7E"/>
    <w:rsid w:val="007F30E1"/>
    <w:rsid w:val="007F390C"/>
    <w:rsid w:val="007F3993"/>
    <w:rsid w:val="007F3D7B"/>
    <w:rsid w:val="007F3E6C"/>
    <w:rsid w:val="007F64B0"/>
    <w:rsid w:val="007F66D7"/>
    <w:rsid w:val="007F7C66"/>
    <w:rsid w:val="00800346"/>
    <w:rsid w:val="00800721"/>
    <w:rsid w:val="008014CD"/>
    <w:rsid w:val="00801E71"/>
    <w:rsid w:val="00803F70"/>
    <w:rsid w:val="00804405"/>
    <w:rsid w:val="00804423"/>
    <w:rsid w:val="00804CB8"/>
    <w:rsid w:val="0080505D"/>
    <w:rsid w:val="008055E0"/>
    <w:rsid w:val="00805DB4"/>
    <w:rsid w:val="00805E03"/>
    <w:rsid w:val="00806907"/>
    <w:rsid w:val="0080778C"/>
    <w:rsid w:val="008077D5"/>
    <w:rsid w:val="00807871"/>
    <w:rsid w:val="008101C1"/>
    <w:rsid w:val="00811767"/>
    <w:rsid w:val="008119BD"/>
    <w:rsid w:val="00812297"/>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E9"/>
    <w:rsid w:val="00816F64"/>
    <w:rsid w:val="008173C8"/>
    <w:rsid w:val="00820C7F"/>
    <w:rsid w:val="00820F56"/>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F79"/>
    <w:rsid w:val="0082500D"/>
    <w:rsid w:val="008252FD"/>
    <w:rsid w:val="00825BDC"/>
    <w:rsid w:val="008269FC"/>
    <w:rsid w:val="00827047"/>
    <w:rsid w:val="008271E3"/>
    <w:rsid w:val="008279DC"/>
    <w:rsid w:val="00827D23"/>
    <w:rsid w:val="00827E67"/>
    <w:rsid w:val="0083012F"/>
    <w:rsid w:val="0083058D"/>
    <w:rsid w:val="0083099A"/>
    <w:rsid w:val="00831019"/>
    <w:rsid w:val="00832AB6"/>
    <w:rsid w:val="008330D0"/>
    <w:rsid w:val="00833404"/>
    <w:rsid w:val="0083354D"/>
    <w:rsid w:val="00833846"/>
    <w:rsid w:val="00833A93"/>
    <w:rsid w:val="00833CF1"/>
    <w:rsid w:val="00834081"/>
    <w:rsid w:val="00835385"/>
    <w:rsid w:val="00835F72"/>
    <w:rsid w:val="00836871"/>
    <w:rsid w:val="00836C23"/>
    <w:rsid w:val="008373B0"/>
    <w:rsid w:val="008376D3"/>
    <w:rsid w:val="00837C88"/>
    <w:rsid w:val="00840339"/>
    <w:rsid w:val="008403B9"/>
    <w:rsid w:val="00840AE8"/>
    <w:rsid w:val="00840F88"/>
    <w:rsid w:val="0084176B"/>
    <w:rsid w:val="00841C88"/>
    <w:rsid w:val="00841FC5"/>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64A"/>
    <w:rsid w:val="00853743"/>
    <w:rsid w:val="0085381E"/>
    <w:rsid w:val="00853DC8"/>
    <w:rsid w:val="00854DA1"/>
    <w:rsid w:val="00854E5B"/>
    <w:rsid w:val="00855D64"/>
    <w:rsid w:val="008563D2"/>
    <w:rsid w:val="00856F31"/>
    <w:rsid w:val="00856FC8"/>
    <w:rsid w:val="008573CF"/>
    <w:rsid w:val="00857D16"/>
    <w:rsid w:val="008608D7"/>
    <w:rsid w:val="008610F7"/>
    <w:rsid w:val="0086131B"/>
    <w:rsid w:val="008616BE"/>
    <w:rsid w:val="00861DC4"/>
    <w:rsid w:val="008622EE"/>
    <w:rsid w:val="00863561"/>
    <w:rsid w:val="00863862"/>
    <w:rsid w:val="00863EC9"/>
    <w:rsid w:val="00865222"/>
    <w:rsid w:val="0086621A"/>
    <w:rsid w:val="008705E7"/>
    <w:rsid w:val="008711C4"/>
    <w:rsid w:val="0087181F"/>
    <w:rsid w:val="00871F82"/>
    <w:rsid w:val="00872318"/>
    <w:rsid w:val="00872671"/>
    <w:rsid w:val="008729CC"/>
    <w:rsid w:val="0087304A"/>
    <w:rsid w:val="00873153"/>
    <w:rsid w:val="0087476F"/>
    <w:rsid w:val="008747D2"/>
    <w:rsid w:val="008753B4"/>
    <w:rsid w:val="0087631C"/>
    <w:rsid w:val="0087632A"/>
    <w:rsid w:val="00876A17"/>
    <w:rsid w:val="00876FAA"/>
    <w:rsid w:val="008775DC"/>
    <w:rsid w:val="00880CB6"/>
    <w:rsid w:val="00881126"/>
    <w:rsid w:val="008815AD"/>
    <w:rsid w:val="008819EB"/>
    <w:rsid w:val="00881E4D"/>
    <w:rsid w:val="00883652"/>
    <w:rsid w:val="00883781"/>
    <w:rsid w:val="00883CDE"/>
    <w:rsid w:val="00884D20"/>
    <w:rsid w:val="00885B02"/>
    <w:rsid w:val="00886606"/>
    <w:rsid w:val="008879D1"/>
    <w:rsid w:val="00887C74"/>
    <w:rsid w:val="0089097F"/>
    <w:rsid w:val="00891572"/>
    <w:rsid w:val="00892394"/>
    <w:rsid w:val="00892427"/>
    <w:rsid w:val="0089298B"/>
    <w:rsid w:val="00893003"/>
    <w:rsid w:val="00893755"/>
    <w:rsid w:val="00893B70"/>
    <w:rsid w:val="00893D52"/>
    <w:rsid w:val="00893F80"/>
    <w:rsid w:val="008949E6"/>
    <w:rsid w:val="00895ECD"/>
    <w:rsid w:val="00895FC2"/>
    <w:rsid w:val="00896224"/>
    <w:rsid w:val="00896966"/>
    <w:rsid w:val="00896EF3"/>
    <w:rsid w:val="00897BD5"/>
    <w:rsid w:val="00897F3C"/>
    <w:rsid w:val="00897F90"/>
    <w:rsid w:val="008A0216"/>
    <w:rsid w:val="008A050E"/>
    <w:rsid w:val="008A05CB"/>
    <w:rsid w:val="008A1024"/>
    <w:rsid w:val="008A13AC"/>
    <w:rsid w:val="008A14F4"/>
    <w:rsid w:val="008A1ACC"/>
    <w:rsid w:val="008A317C"/>
    <w:rsid w:val="008A352B"/>
    <w:rsid w:val="008A37EF"/>
    <w:rsid w:val="008A3853"/>
    <w:rsid w:val="008A4873"/>
    <w:rsid w:val="008A4B6B"/>
    <w:rsid w:val="008A503B"/>
    <w:rsid w:val="008A5196"/>
    <w:rsid w:val="008A5458"/>
    <w:rsid w:val="008A5ECB"/>
    <w:rsid w:val="008A6B59"/>
    <w:rsid w:val="008A7610"/>
    <w:rsid w:val="008A7D97"/>
    <w:rsid w:val="008B013D"/>
    <w:rsid w:val="008B0301"/>
    <w:rsid w:val="008B0C64"/>
    <w:rsid w:val="008B1006"/>
    <w:rsid w:val="008B1151"/>
    <w:rsid w:val="008B1FB3"/>
    <w:rsid w:val="008B202B"/>
    <w:rsid w:val="008B2421"/>
    <w:rsid w:val="008B2EC2"/>
    <w:rsid w:val="008B3424"/>
    <w:rsid w:val="008B362E"/>
    <w:rsid w:val="008B3883"/>
    <w:rsid w:val="008B3900"/>
    <w:rsid w:val="008B3D00"/>
    <w:rsid w:val="008B4CF5"/>
    <w:rsid w:val="008B5A43"/>
    <w:rsid w:val="008B5BD9"/>
    <w:rsid w:val="008B5F39"/>
    <w:rsid w:val="008B67F6"/>
    <w:rsid w:val="008B6FC7"/>
    <w:rsid w:val="008B78B6"/>
    <w:rsid w:val="008B793C"/>
    <w:rsid w:val="008B7DCF"/>
    <w:rsid w:val="008C0053"/>
    <w:rsid w:val="008C08BD"/>
    <w:rsid w:val="008C144E"/>
    <w:rsid w:val="008C1884"/>
    <w:rsid w:val="008C1B90"/>
    <w:rsid w:val="008C1DB1"/>
    <w:rsid w:val="008C33B8"/>
    <w:rsid w:val="008C365B"/>
    <w:rsid w:val="008C446B"/>
    <w:rsid w:val="008C4BB5"/>
    <w:rsid w:val="008C5697"/>
    <w:rsid w:val="008C57DC"/>
    <w:rsid w:val="008C61A9"/>
    <w:rsid w:val="008C6527"/>
    <w:rsid w:val="008C6E5F"/>
    <w:rsid w:val="008C78E3"/>
    <w:rsid w:val="008D065B"/>
    <w:rsid w:val="008D17FC"/>
    <w:rsid w:val="008D2713"/>
    <w:rsid w:val="008D2AEB"/>
    <w:rsid w:val="008D36EB"/>
    <w:rsid w:val="008D3A6C"/>
    <w:rsid w:val="008D50E3"/>
    <w:rsid w:val="008D5AAE"/>
    <w:rsid w:val="008D5F96"/>
    <w:rsid w:val="008D5FF5"/>
    <w:rsid w:val="008D70BC"/>
    <w:rsid w:val="008D7309"/>
    <w:rsid w:val="008D734F"/>
    <w:rsid w:val="008E01C0"/>
    <w:rsid w:val="008E068C"/>
    <w:rsid w:val="008E0F4C"/>
    <w:rsid w:val="008E1C72"/>
    <w:rsid w:val="008E25B1"/>
    <w:rsid w:val="008E2842"/>
    <w:rsid w:val="008E2AB7"/>
    <w:rsid w:val="008E2E50"/>
    <w:rsid w:val="008E3362"/>
    <w:rsid w:val="008E422D"/>
    <w:rsid w:val="008E4316"/>
    <w:rsid w:val="008E4662"/>
    <w:rsid w:val="008E46B1"/>
    <w:rsid w:val="008E49EC"/>
    <w:rsid w:val="008E4EC3"/>
    <w:rsid w:val="008E5101"/>
    <w:rsid w:val="008E566F"/>
    <w:rsid w:val="008E5DC0"/>
    <w:rsid w:val="008E663A"/>
    <w:rsid w:val="008E6777"/>
    <w:rsid w:val="008E79E6"/>
    <w:rsid w:val="008F05F2"/>
    <w:rsid w:val="008F0823"/>
    <w:rsid w:val="008F0DB7"/>
    <w:rsid w:val="008F12C3"/>
    <w:rsid w:val="008F2BE5"/>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F9C"/>
    <w:rsid w:val="00900FFA"/>
    <w:rsid w:val="00901847"/>
    <w:rsid w:val="00901A74"/>
    <w:rsid w:val="00902080"/>
    <w:rsid w:val="00904713"/>
    <w:rsid w:val="00904B39"/>
    <w:rsid w:val="00905844"/>
    <w:rsid w:val="009058C6"/>
    <w:rsid w:val="00905B0D"/>
    <w:rsid w:val="00905D2F"/>
    <w:rsid w:val="00905E91"/>
    <w:rsid w:val="009065C8"/>
    <w:rsid w:val="00907041"/>
    <w:rsid w:val="00907ABE"/>
    <w:rsid w:val="00910D71"/>
    <w:rsid w:val="009110ED"/>
    <w:rsid w:val="009112B3"/>
    <w:rsid w:val="00911D74"/>
    <w:rsid w:val="009122A4"/>
    <w:rsid w:val="00912C0E"/>
    <w:rsid w:val="00912CB4"/>
    <w:rsid w:val="00913D5C"/>
    <w:rsid w:val="00914C64"/>
    <w:rsid w:val="00914D65"/>
    <w:rsid w:val="00915A37"/>
    <w:rsid w:val="0091620C"/>
    <w:rsid w:val="00916244"/>
    <w:rsid w:val="00916B8D"/>
    <w:rsid w:val="00917352"/>
    <w:rsid w:val="00917B10"/>
    <w:rsid w:val="00917B8C"/>
    <w:rsid w:val="00917C27"/>
    <w:rsid w:val="00917D6C"/>
    <w:rsid w:val="009203E1"/>
    <w:rsid w:val="00920C06"/>
    <w:rsid w:val="00920DEC"/>
    <w:rsid w:val="00921356"/>
    <w:rsid w:val="0092145A"/>
    <w:rsid w:val="0092243C"/>
    <w:rsid w:val="009224B8"/>
    <w:rsid w:val="009236D7"/>
    <w:rsid w:val="00923A0B"/>
    <w:rsid w:val="00923D53"/>
    <w:rsid w:val="00926011"/>
    <w:rsid w:val="00926667"/>
    <w:rsid w:val="00926819"/>
    <w:rsid w:val="00927153"/>
    <w:rsid w:val="00927975"/>
    <w:rsid w:val="009322A9"/>
    <w:rsid w:val="00932408"/>
    <w:rsid w:val="00932BD6"/>
    <w:rsid w:val="0093308C"/>
    <w:rsid w:val="009332D1"/>
    <w:rsid w:val="0093370F"/>
    <w:rsid w:val="0093382C"/>
    <w:rsid w:val="00933B87"/>
    <w:rsid w:val="009340C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20D"/>
    <w:rsid w:val="009526FA"/>
    <w:rsid w:val="0095304A"/>
    <w:rsid w:val="0095319F"/>
    <w:rsid w:val="00954855"/>
    <w:rsid w:val="00955B58"/>
    <w:rsid w:val="00955BBA"/>
    <w:rsid w:val="00955CC3"/>
    <w:rsid w:val="00956F29"/>
    <w:rsid w:val="00957D02"/>
    <w:rsid w:val="00957D80"/>
    <w:rsid w:val="0096011C"/>
    <w:rsid w:val="009603F8"/>
    <w:rsid w:val="009604AA"/>
    <w:rsid w:val="00960FB0"/>
    <w:rsid w:val="00962171"/>
    <w:rsid w:val="0096357D"/>
    <w:rsid w:val="009637C6"/>
    <w:rsid w:val="00964A85"/>
    <w:rsid w:val="00964BD2"/>
    <w:rsid w:val="00965591"/>
    <w:rsid w:val="009656E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46F"/>
    <w:rsid w:val="00974703"/>
    <w:rsid w:val="00974D55"/>
    <w:rsid w:val="0097512E"/>
    <w:rsid w:val="00975288"/>
    <w:rsid w:val="009757FB"/>
    <w:rsid w:val="009759C5"/>
    <w:rsid w:val="00975B69"/>
    <w:rsid w:val="00976881"/>
    <w:rsid w:val="009773BE"/>
    <w:rsid w:val="0097747B"/>
    <w:rsid w:val="00977516"/>
    <w:rsid w:val="009776C0"/>
    <w:rsid w:val="0097789C"/>
    <w:rsid w:val="009801D9"/>
    <w:rsid w:val="00980395"/>
    <w:rsid w:val="00980E87"/>
    <w:rsid w:val="009818B8"/>
    <w:rsid w:val="0098312F"/>
    <w:rsid w:val="009844BC"/>
    <w:rsid w:val="009850C8"/>
    <w:rsid w:val="00985D9E"/>
    <w:rsid w:val="009867C5"/>
    <w:rsid w:val="00986F3E"/>
    <w:rsid w:val="009872B4"/>
    <w:rsid w:val="00987315"/>
    <w:rsid w:val="00987806"/>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A0101"/>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E2B"/>
    <w:rsid w:val="009B04FF"/>
    <w:rsid w:val="009B0BBC"/>
    <w:rsid w:val="009B0D87"/>
    <w:rsid w:val="009B0FF8"/>
    <w:rsid w:val="009B11CD"/>
    <w:rsid w:val="009B177D"/>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99E"/>
    <w:rsid w:val="009B7A0F"/>
    <w:rsid w:val="009B7AA7"/>
    <w:rsid w:val="009C1395"/>
    <w:rsid w:val="009C1B79"/>
    <w:rsid w:val="009C238C"/>
    <w:rsid w:val="009C35D2"/>
    <w:rsid w:val="009C3809"/>
    <w:rsid w:val="009C4444"/>
    <w:rsid w:val="009C4FE3"/>
    <w:rsid w:val="009C50AD"/>
    <w:rsid w:val="009C55AA"/>
    <w:rsid w:val="009C57F3"/>
    <w:rsid w:val="009C5C14"/>
    <w:rsid w:val="009C5DD1"/>
    <w:rsid w:val="009D064F"/>
    <w:rsid w:val="009D0CA9"/>
    <w:rsid w:val="009D0F64"/>
    <w:rsid w:val="009D230C"/>
    <w:rsid w:val="009D27F7"/>
    <w:rsid w:val="009D3025"/>
    <w:rsid w:val="009D3564"/>
    <w:rsid w:val="009D460D"/>
    <w:rsid w:val="009D5B18"/>
    <w:rsid w:val="009D614D"/>
    <w:rsid w:val="009D67D9"/>
    <w:rsid w:val="009D6E14"/>
    <w:rsid w:val="009D715F"/>
    <w:rsid w:val="009D7324"/>
    <w:rsid w:val="009E05F3"/>
    <w:rsid w:val="009E062C"/>
    <w:rsid w:val="009E0A2D"/>
    <w:rsid w:val="009E103C"/>
    <w:rsid w:val="009E1237"/>
    <w:rsid w:val="009E1320"/>
    <w:rsid w:val="009E1613"/>
    <w:rsid w:val="009E181B"/>
    <w:rsid w:val="009E189F"/>
    <w:rsid w:val="009E1C48"/>
    <w:rsid w:val="009E27CB"/>
    <w:rsid w:val="009E2DE3"/>
    <w:rsid w:val="009E30C1"/>
    <w:rsid w:val="009E318C"/>
    <w:rsid w:val="009E325F"/>
    <w:rsid w:val="009E3608"/>
    <w:rsid w:val="009E3B8A"/>
    <w:rsid w:val="009E3F38"/>
    <w:rsid w:val="009E43A6"/>
    <w:rsid w:val="009E4783"/>
    <w:rsid w:val="009E48DD"/>
    <w:rsid w:val="009E4D3C"/>
    <w:rsid w:val="009E5394"/>
    <w:rsid w:val="009E53C4"/>
    <w:rsid w:val="009E5A0E"/>
    <w:rsid w:val="009E5DDA"/>
    <w:rsid w:val="009E60FE"/>
    <w:rsid w:val="009E6B2D"/>
    <w:rsid w:val="009E6D6E"/>
    <w:rsid w:val="009E7BA2"/>
    <w:rsid w:val="009E7C0A"/>
    <w:rsid w:val="009F020B"/>
    <w:rsid w:val="009F08AC"/>
    <w:rsid w:val="009F0B26"/>
    <w:rsid w:val="009F0BB0"/>
    <w:rsid w:val="009F0BB9"/>
    <w:rsid w:val="009F1CD1"/>
    <w:rsid w:val="009F1FA4"/>
    <w:rsid w:val="009F2256"/>
    <w:rsid w:val="009F2ABA"/>
    <w:rsid w:val="009F2F61"/>
    <w:rsid w:val="009F371B"/>
    <w:rsid w:val="009F3A09"/>
    <w:rsid w:val="009F3DF4"/>
    <w:rsid w:val="009F4321"/>
    <w:rsid w:val="009F446B"/>
    <w:rsid w:val="009F4C24"/>
    <w:rsid w:val="009F4ECC"/>
    <w:rsid w:val="009F6998"/>
    <w:rsid w:val="009F6A9E"/>
    <w:rsid w:val="009F7F8F"/>
    <w:rsid w:val="00A0084C"/>
    <w:rsid w:val="00A00B94"/>
    <w:rsid w:val="00A0106B"/>
    <w:rsid w:val="00A0144B"/>
    <w:rsid w:val="00A014D5"/>
    <w:rsid w:val="00A017B0"/>
    <w:rsid w:val="00A01A6C"/>
    <w:rsid w:val="00A01C81"/>
    <w:rsid w:val="00A01CA3"/>
    <w:rsid w:val="00A01F28"/>
    <w:rsid w:val="00A0308E"/>
    <w:rsid w:val="00A0355B"/>
    <w:rsid w:val="00A05205"/>
    <w:rsid w:val="00A05698"/>
    <w:rsid w:val="00A059FF"/>
    <w:rsid w:val="00A0628D"/>
    <w:rsid w:val="00A07AEC"/>
    <w:rsid w:val="00A103CA"/>
    <w:rsid w:val="00A1147D"/>
    <w:rsid w:val="00A12708"/>
    <w:rsid w:val="00A13ABE"/>
    <w:rsid w:val="00A13AE4"/>
    <w:rsid w:val="00A13EFC"/>
    <w:rsid w:val="00A143CB"/>
    <w:rsid w:val="00A1444E"/>
    <w:rsid w:val="00A1456F"/>
    <w:rsid w:val="00A14D0A"/>
    <w:rsid w:val="00A15096"/>
    <w:rsid w:val="00A15BD6"/>
    <w:rsid w:val="00A16110"/>
    <w:rsid w:val="00A1712E"/>
    <w:rsid w:val="00A17176"/>
    <w:rsid w:val="00A17C71"/>
    <w:rsid w:val="00A17F69"/>
    <w:rsid w:val="00A17F70"/>
    <w:rsid w:val="00A20553"/>
    <w:rsid w:val="00A20AC2"/>
    <w:rsid w:val="00A20F3A"/>
    <w:rsid w:val="00A21368"/>
    <w:rsid w:val="00A2176F"/>
    <w:rsid w:val="00A21945"/>
    <w:rsid w:val="00A21D1E"/>
    <w:rsid w:val="00A21E8E"/>
    <w:rsid w:val="00A2300F"/>
    <w:rsid w:val="00A2355C"/>
    <w:rsid w:val="00A2374E"/>
    <w:rsid w:val="00A237B0"/>
    <w:rsid w:val="00A23DBE"/>
    <w:rsid w:val="00A24961"/>
    <w:rsid w:val="00A24D90"/>
    <w:rsid w:val="00A24E52"/>
    <w:rsid w:val="00A25222"/>
    <w:rsid w:val="00A2554F"/>
    <w:rsid w:val="00A269BF"/>
    <w:rsid w:val="00A26AFE"/>
    <w:rsid w:val="00A26E43"/>
    <w:rsid w:val="00A27855"/>
    <w:rsid w:val="00A27E51"/>
    <w:rsid w:val="00A27F93"/>
    <w:rsid w:val="00A30189"/>
    <w:rsid w:val="00A3078C"/>
    <w:rsid w:val="00A31A12"/>
    <w:rsid w:val="00A3200A"/>
    <w:rsid w:val="00A32070"/>
    <w:rsid w:val="00A32A6D"/>
    <w:rsid w:val="00A331F1"/>
    <w:rsid w:val="00A33CE6"/>
    <w:rsid w:val="00A341E6"/>
    <w:rsid w:val="00A347E9"/>
    <w:rsid w:val="00A348BB"/>
    <w:rsid w:val="00A349D7"/>
    <w:rsid w:val="00A3508D"/>
    <w:rsid w:val="00A352A0"/>
    <w:rsid w:val="00A35FA3"/>
    <w:rsid w:val="00A371D9"/>
    <w:rsid w:val="00A375FF"/>
    <w:rsid w:val="00A37A72"/>
    <w:rsid w:val="00A37FCF"/>
    <w:rsid w:val="00A37FDD"/>
    <w:rsid w:val="00A40451"/>
    <w:rsid w:val="00A40C2A"/>
    <w:rsid w:val="00A40D61"/>
    <w:rsid w:val="00A40D99"/>
    <w:rsid w:val="00A4113A"/>
    <w:rsid w:val="00A412E6"/>
    <w:rsid w:val="00A41420"/>
    <w:rsid w:val="00A41594"/>
    <w:rsid w:val="00A431B2"/>
    <w:rsid w:val="00A4329C"/>
    <w:rsid w:val="00A433D6"/>
    <w:rsid w:val="00A44316"/>
    <w:rsid w:val="00A44BE6"/>
    <w:rsid w:val="00A44CA9"/>
    <w:rsid w:val="00A44F9D"/>
    <w:rsid w:val="00A4549C"/>
    <w:rsid w:val="00A45602"/>
    <w:rsid w:val="00A456BA"/>
    <w:rsid w:val="00A45EF0"/>
    <w:rsid w:val="00A467D0"/>
    <w:rsid w:val="00A46A5F"/>
    <w:rsid w:val="00A46C3A"/>
    <w:rsid w:val="00A4713A"/>
    <w:rsid w:val="00A4770F"/>
    <w:rsid w:val="00A477D2"/>
    <w:rsid w:val="00A47D62"/>
    <w:rsid w:val="00A50434"/>
    <w:rsid w:val="00A5170A"/>
    <w:rsid w:val="00A524A5"/>
    <w:rsid w:val="00A52BE5"/>
    <w:rsid w:val="00A52D65"/>
    <w:rsid w:val="00A530AF"/>
    <w:rsid w:val="00A53726"/>
    <w:rsid w:val="00A53AC9"/>
    <w:rsid w:val="00A542F1"/>
    <w:rsid w:val="00A55571"/>
    <w:rsid w:val="00A556E3"/>
    <w:rsid w:val="00A55DB5"/>
    <w:rsid w:val="00A567B3"/>
    <w:rsid w:val="00A5695E"/>
    <w:rsid w:val="00A57DC7"/>
    <w:rsid w:val="00A57EEB"/>
    <w:rsid w:val="00A60236"/>
    <w:rsid w:val="00A605BB"/>
    <w:rsid w:val="00A61695"/>
    <w:rsid w:val="00A626C7"/>
    <w:rsid w:val="00A63104"/>
    <w:rsid w:val="00A63174"/>
    <w:rsid w:val="00A63308"/>
    <w:rsid w:val="00A6336A"/>
    <w:rsid w:val="00A63BE3"/>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857"/>
    <w:rsid w:val="00A76E95"/>
    <w:rsid w:val="00A77599"/>
    <w:rsid w:val="00A77CD8"/>
    <w:rsid w:val="00A77EBB"/>
    <w:rsid w:val="00A80366"/>
    <w:rsid w:val="00A81820"/>
    <w:rsid w:val="00A81C3E"/>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FE0"/>
    <w:rsid w:val="00AA4544"/>
    <w:rsid w:val="00AA4A52"/>
    <w:rsid w:val="00AA661B"/>
    <w:rsid w:val="00AA70B2"/>
    <w:rsid w:val="00AA7460"/>
    <w:rsid w:val="00AB15E2"/>
    <w:rsid w:val="00AB1F94"/>
    <w:rsid w:val="00AB20FD"/>
    <w:rsid w:val="00AB2797"/>
    <w:rsid w:val="00AB2FD0"/>
    <w:rsid w:val="00AB3554"/>
    <w:rsid w:val="00AB5041"/>
    <w:rsid w:val="00AB55D6"/>
    <w:rsid w:val="00AB60AB"/>
    <w:rsid w:val="00AB667C"/>
    <w:rsid w:val="00AB68BE"/>
    <w:rsid w:val="00AB7767"/>
    <w:rsid w:val="00AC0101"/>
    <w:rsid w:val="00AC0156"/>
    <w:rsid w:val="00AC1A3A"/>
    <w:rsid w:val="00AC22FB"/>
    <w:rsid w:val="00AC2DE7"/>
    <w:rsid w:val="00AC2F47"/>
    <w:rsid w:val="00AC3FCE"/>
    <w:rsid w:val="00AC44FC"/>
    <w:rsid w:val="00AC48F1"/>
    <w:rsid w:val="00AC4DA5"/>
    <w:rsid w:val="00AC4FE5"/>
    <w:rsid w:val="00AC5A9A"/>
    <w:rsid w:val="00AC5E88"/>
    <w:rsid w:val="00AC63AD"/>
    <w:rsid w:val="00AC6480"/>
    <w:rsid w:val="00AC64B7"/>
    <w:rsid w:val="00AC67DA"/>
    <w:rsid w:val="00AC6885"/>
    <w:rsid w:val="00AC7365"/>
    <w:rsid w:val="00AC7813"/>
    <w:rsid w:val="00AD1964"/>
    <w:rsid w:val="00AD3041"/>
    <w:rsid w:val="00AD49E4"/>
    <w:rsid w:val="00AD4D55"/>
    <w:rsid w:val="00AD5E7F"/>
    <w:rsid w:val="00AD5E8E"/>
    <w:rsid w:val="00AD697D"/>
    <w:rsid w:val="00AD6ADE"/>
    <w:rsid w:val="00AD6D82"/>
    <w:rsid w:val="00AD7237"/>
    <w:rsid w:val="00AD771B"/>
    <w:rsid w:val="00AE016C"/>
    <w:rsid w:val="00AE1016"/>
    <w:rsid w:val="00AE102C"/>
    <w:rsid w:val="00AE135D"/>
    <w:rsid w:val="00AE173D"/>
    <w:rsid w:val="00AE1D80"/>
    <w:rsid w:val="00AE2707"/>
    <w:rsid w:val="00AE2918"/>
    <w:rsid w:val="00AE2B20"/>
    <w:rsid w:val="00AE348C"/>
    <w:rsid w:val="00AE3888"/>
    <w:rsid w:val="00AE3A3C"/>
    <w:rsid w:val="00AE3E8B"/>
    <w:rsid w:val="00AE4D87"/>
    <w:rsid w:val="00AE4E7E"/>
    <w:rsid w:val="00AE5C60"/>
    <w:rsid w:val="00AE60D6"/>
    <w:rsid w:val="00AE6F6E"/>
    <w:rsid w:val="00AE7000"/>
    <w:rsid w:val="00AE7100"/>
    <w:rsid w:val="00AE7982"/>
    <w:rsid w:val="00AE7A4D"/>
    <w:rsid w:val="00AF1068"/>
    <w:rsid w:val="00AF1449"/>
    <w:rsid w:val="00AF1785"/>
    <w:rsid w:val="00AF1C88"/>
    <w:rsid w:val="00AF3710"/>
    <w:rsid w:val="00AF3A2B"/>
    <w:rsid w:val="00AF461A"/>
    <w:rsid w:val="00AF4F36"/>
    <w:rsid w:val="00AF5049"/>
    <w:rsid w:val="00AF6450"/>
    <w:rsid w:val="00AF69EB"/>
    <w:rsid w:val="00AF7E56"/>
    <w:rsid w:val="00B00C41"/>
    <w:rsid w:val="00B01C6F"/>
    <w:rsid w:val="00B027DF"/>
    <w:rsid w:val="00B02B66"/>
    <w:rsid w:val="00B0335A"/>
    <w:rsid w:val="00B04265"/>
    <w:rsid w:val="00B04838"/>
    <w:rsid w:val="00B049FD"/>
    <w:rsid w:val="00B0522F"/>
    <w:rsid w:val="00B06089"/>
    <w:rsid w:val="00B069DC"/>
    <w:rsid w:val="00B06AFF"/>
    <w:rsid w:val="00B06E9A"/>
    <w:rsid w:val="00B072E6"/>
    <w:rsid w:val="00B07543"/>
    <w:rsid w:val="00B076B9"/>
    <w:rsid w:val="00B077BD"/>
    <w:rsid w:val="00B07BF2"/>
    <w:rsid w:val="00B102AA"/>
    <w:rsid w:val="00B10A36"/>
    <w:rsid w:val="00B10B25"/>
    <w:rsid w:val="00B10E1C"/>
    <w:rsid w:val="00B11122"/>
    <w:rsid w:val="00B112DE"/>
    <w:rsid w:val="00B11544"/>
    <w:rsid w:val="00B116F0"/>
    <w:rsid w:val="00B123BB"/>
    <w:rsid w:val="00B12E80"/>
    <w:rsid w:val="00B135B7"/>
    <w:rsid w:val="00B13D16"/>
    <w:rsid w:val="00B13EC1"/>
    <w:rsid w:val="00B144D3"/>
    <w:rsid w:val="00B14C60"/>
    <w:rsid w:val="00B14D2C"/>
    <w:rsid w:val="00B153C7"/>
    <w:rsid w:val="00B156EF"/>
    <w:rsid w:val="00B158B4"/>
    <w:rsid w:val="00B15B25"/>
    <w:rsid w:val="00B15C4F"/>
    <w:rsid w:val="00B20FF6"/>
    <w:rsid w:val="00B215C9"/>
    <w:rsid w:val="00B21823"/>
    <w:rsid w:val="00B21F7A"/>
    <w:rsid w:val="00B231F5"/>
    <w:rsid w:val="00B2393C"/>
    <w:rsid w:val="00B239C0"/>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703"/>
    <w:rsid w:val="00B3193D"/>
    <w:rsid w:val="00B31A1E"/>
    <w:rsid w:val="00B31D61"/>
    <w:rsid w:val="00B32878"/>
    <w:rsid w:val="00B32BFA"/>
    <w:rsid w:val="00B33A30"/>
    <w:rsid w:val="00B33F6A"/>
    <w:rsid w:val="00B35392"/>
    <w:rsid w:val="00B3616B"/>
    <w:rsid w:val="00B363AD"/>
    <w:rsid w:val="00B36516"/>
    <w:rsid w:val="00B36ED1"/>
    <w:rsid w:val="00B373B7"/>
    <w:rsid w:val="00B3748B"/>
    <w:rsid w:val="00B3758A"/>
    <w:rsid w:val="00B37750"/>
    <w:rsid w:val="00B40197"/>
    <w:rsid w:val="00B403E9"/>
    <w:rsid w:val="00B4177D"/>
    <w:rsid w:val="00B41DFB"/>
    <w:rsid w:val="00B42050"/>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40BA"/>
    <w:rsid w:val="00B54D54"/>
    <w:rsid w:val="00B55159"/>
    <w:rsid w:val="00B55565"/>
    <w:rsid w:val="00B55B70"/>
    <w:rsid w:val="00B55D30"/>
    <w:rsid w:val="00B55DC1"/>
    <w:rsid w:val="00B5679F"/>
    <w:rsid w:val="00B56885"/>
    <w:rsid w:val="00B56B7A"/>
    <w:rsid w:val="00B578F5"/>
    <w:rsid w:val="00B60B2D"/>
    <w:rsid w:val="00B61301"/>
    <w:rsid w:val="00B61B13"/>
    <w:rsid w:val="00B6293E"/>
    <w:rsid w:val="00B62D77"/>
    <w:rsid w:val="00B630E6"/>
    <w:rsid w:val="00B6314E"/>
    <w:rsid w:val="00B6469E"/>
    <w:rsid w:val="00B64CC8"/>
    <w:rsid w:val="00B64DAA"/>
    <w:rsid w:val="00B65306"/>
    <w:rsid w:val="00B655A9"/>
    <w:rsid w:val="00B66304"/>
    <w:rsid w:val="00B664A8"/>
    <w:rsid w:val="00B6718D"/>
    <w:rsid w:val="00B672C6"/>
    <w:rsid w:val="00B674B3"/>
    <w:rsid w:val="00B70612"/>
    <w:rsid w:val="00B70638"/>
    <w:rsid w:val="00B70E43"/>
    <w:rsid w:val="00B71094"/>
    <w:rsid w:val="00B713C1"/>
    <w:rsid w:val="00B713E5"/>
    <w:rsid w:val="00B719F7"/>
    <w:rsid w:val="00B72FF9"/>
    <w:rsid w:val="00B73153"/>
    <w:rsid w:val="00B753DC"/>
    <w:rsid w:val="00B75419"/>
    <w:rsid w:val="00B76229"/>
    <w:rsid w:val="00B76412"/>
    <w:rsid w:val="00B76806"/>
    <w:rsid w:val="00B76E7B"/>
    <w:rsid w:val="00B77173"/>
    <w:rsid w:val="00B803DC"/>
    <w:rsid w:val="00B808CE"/>
    <w:rsid w:val="00B8236A"/>
    <w:rsid w:val="00B8281C"/>
    <w:rsid w:val="00B828C8"/>
    <w:rsid w:val="00B83053"/>
    <w:rsid w:val="00B83299"/>
    <w:rsid w:val="00B845F9"/>
    <w:rsid w:val="00B84629"/>
    <w:rsid w:val="00B84A9B"/>
    <w:rsid w:val="00B8513E"/>
    <w:rsid w:val="00B856A6"/>
    <w:rsid w:val="00B85C08"/>
    <w:rsid w:val="00B85E06"/>
    <w:rsid w:val="00B85E9E"/>
    <w:rsid w:val="00B86C63"/>
    <w:rsid w:val="00B87055"/>
    <w:rsid w:val="00B87AB8"/>
    <w:rsid w:val="00B90234"/>
    <w:rsid w:val="00B90896"/>
    <w:rsid w:val="00B9156A"/>
    <w:rsid w:val="00B91737"/>
    <w:rsid w:val="00B920D6"/>
    <w:rsid w:val="00B9262E"/>
    <w:rsid w:val="00B9376F"/>
    <w:rsid w:val="00B94A91"/>
    <w:rsid w:val="00B94FEA"/>
    <w:rsid w:val="00B9564C"/>
    <w:rsid w:val="00B95743"/>
    <w:rsid w:val="00B95760"/>
    <w:rsid w:val="00B957B4"/>
    <w:rsid w:val="00B95FAB"/>
    <w:rsid w:val="00B965FD"/>
    <w:rsid w:val="00B97418"/>
    <w:rsid w:val="00B97581"/>
    <w:rsid w:val="00BA0B78"/>
    <w:rsid w:val="00BA0DA1"/>
    <w:rsid w:val="00BA1FCD"/>
    <w:rsid w:val="00BA203E"/>
    <w:rsid w:val="00BA21FD"/>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6741"/>
    <w:rsid w:val="00BA674A"/>
    <w:rsid w:val="00BA675C"/>
    <w:rsid w:val="00BB0327"/>
    <w:rsid w:val="00BB04DA"/>
    <w:rsid w:val="00BB0890"/>
    <w:rsid w:val="00BB0F93"/>
    <w:rsid w:val="00BB12DD"/>
    <w:rsid w:val="00BB19D6"/>
    <w:rsid w:val="00BB2B0C"/>
    <w:rsid w:val="00BB2E83"/>
    <w:rsid w:val="00BB4B9A"/>
    <w:rsid w:val="00BB5F54"/>
    <w:rsid w:val="00BB682C"/>
    <w:rsid w:val="00BB700F"/>
    <w:rsid w:val="00BB7345"/>
    <w:rsid w:val="00BC010E"/>
    <w:rsid w:val="00BC0568"/>
    <w:rsid w:val="00BC05FC"/>
    <w:rsid w:val="00BC18FA"/>
    <w:rsid w:val="00BC19B4"/>
    <w:rsid w:val="00BC3361"/>
    <w:rsid w:val="00BC3D2A"/>
    <w:rsid w:val="00BC4074"/>
    <w:rsid w:val="00BC41C8"/>
    <w:rsid w:val="00BC50F6"/>
    <w:rsid w:val="00BC52C8"/>
    <w:rsid w:val="00BC53FA"/>
    <w:rsid w:val="00BC568C"/>
    <w:rsid w:val="00BC62EF"/>
    <w:rsid w:val="00BC6690"/>
    <w:rsid w:val="00BC6E1A"/>
    <w:rsid w:val="00BC7078"/>
    <w:rsid w:val="00BC7B78"/>
    <w:rsid w:val="00BD022E"/>
    <w:rsid w:val="00BD0728"/>
    <w:rsid w:val="00BD09BB"/>
    <w:rsid w:val="00BD133D"/>
    <w:rsid w:val="00BD1C51"/>
    <w:rsid w:val="00BD354A"/>
    <w:rsid w:val="00BD45A9"/>
    <w:rsid w:val="00BD4A3E"/>
    <w:rsid w:val="00BD4AD8"/>
    <w:rsid w:val="00BD4BC2"/>
    <w:rsid w:val="00BD4EA6"/>
    <w:rsid w:val="00BD58C2"/>
    <w:rsid w:val="00BD631D"/>
    <w:rsid w:val="00BD78C9"/>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65"/>
    <w:rsid w:val="00BE7CE3"/>
    <w:rsid w:val="00BF0466"/>
    <w:rsid w:val="00BF0A61"/>
    <w:rsid w:val="00BF144C"/>
    <w:rsid w:val="00BF1ACE"/>
    <w:rsid w:val="00BF2254"/>
    <w:rsid w:val="00BF24F7"/>
    <w:rsid w:val="00BF2C41"/>
    <w:rsid w:val="00BF2F1F"/>
    <w:rsid w:val="00BF34D3"/>
    <w:rsid w:val="00BF35E6"/>
    <w:rsid w:val="00BF436A"/>
    <w:rsid w:val="00BF460C"/>
    <w:rsid w:val="00BF4726"/>
    <w:rsid w:val="00BF4E65"/>
    <w:rsid w:val="00BF54D3"/>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CFC"/>
    <w:rsid w:val="00C04B71"/>
    <w:rsid w:val="00C04C26"/>
    <w:rsid w:val="00C05338"/>
    <w:rsid w:val="00C05584"/>
    <w:rsid w:val="00C055AA"/>
    <w:rsid w:val="00C0583F"/>
    <w:rsid w:val="00C06C3F"/>
    <w:rsid w:val="00C06C55"/>
    <w:rsid w:val="00C10B57"/>
    <w:rsid w:val="00C11B54"/>
    <w:rsid w:val="00C11CB8"/>
    <w:rsid w:val="00C11F0B"/>
    <w:rsid w:val="00C11F1B"/>
    <w:rsid w:val="00C130CF"/>
    <w:rsid w:val="00C133AE"/>
    <w:rsid w:val="00C13888"/>
    <w:rsid w:val="00C13A46"/>
    <w:rsid w:val="00C13ABC"/>
    <w:rsid w:val="00C13CBC"/>
    <w:rsid w:val="00C13E68"/>
    <w:rsid w:val="00C143B7"/>
    <w:rsid w:val="00C1585B"/>
    <w:rsid w:val="00C15867"/>
    <w:rsid w:val="00C158E7"/>
    <w:rsid w:val="00C15976"/>
    <w:rsid w:val="00C16792"/>
    <w:rsid w:val="00C167FA"/>
    <w:rsid w:val="00C16A47"/>
    <w:rsid w:val="00C16CEA"/>
    <w:rsid w:val="00C175CB"/>
    <w:rsid w:val="00C17E72"/>
    <w:rsid w:val="00C20707"/>
    <w:rsid w:val="00C208EE"/>
    <w:rsid w:val="00C20B09"/>
    <w:rsid w:val="00C20DBC"/>
    <w:rsid w:val="00C20F50"/>
    <w:rsid w:val="00C21A3E"/>
    <w:rsid w:val="00C21AA9"/>
    <w:rsid w:val="00C21FCE"/>
    <w:rsid w:val="00C22006"/>
    <w:rsid w:val="00C2246B"/>
    <w:rsid w:val="00C229A9"/>
    <w:rsid w:val="00C22BE4"/>
    <w:rsid w:val="00C23D68"/>
    <w:rsid w:val="00C23FB0"/>
    <w:rsid w:val="00C25654"/>
    <w:rsid w:val="00C25BE1"/>
    <w:rsid w:val="00C25C01"/>
    <w:rsid w:val="00C25D5E"/>
    <w:rsid w:val="00C26140"/>
    <w:rsid w:val="00C262AD"/>
    <w:rsid w:val="00C26620"/>
    <w:rsid w:val="00C2687A"/>
    <w:rsid w:val="00C26C95"/>
    <w:rsid w:val="00C26F4D"/>
    <w:rsid w:val="00C27749"/>
    <w:rsid w:val="00C30989"/>
    <w:rsid w:val="00C3272D"/>
    <w:rsid w:val="00C32D54"/>
    <w:rsid w:val="00C34319"/>
    <w:rsid w:val="00C34AF0"/>
    <w:rsid w:val="00C35B0C"/>
    <w:rsid w:val="00C362A9"/>
    <w:rsid w:val="00C362C7"/>
    <w:rsid w:val="00C3634A"/>
    <w:rsid w:val="00C36C9A"/>
    <w:rsid w:val="00C37CA0"/>
    <w:rsid w:val="00C37F31"/>
    <w:rsid w:val="00C4114E"/>
    <w:rsid w:val="00C41827"/>
    <w:rsid w:val="00C4188E"/>
    <w:rsid w:val="00C4363D"/>
    <w:rsid w:val="00C441C6"/>
    <w:rsid w:val="00C443D9"/>
    <w:rsid w:val="00C451FB"/>
    <w:rsid w:val="00C45D63"/>
    <w:rsid w:val="00C45E2A"/>
    <w:rsid w:val="00C4794E"/>
    <w:rsid w:val="00C50335"/>
    <w:rsid w:val="00C50532"/>
    <w:rsid w:val="00C50973"/>
    <w:rsid w:val="00C509CD"/>
    <w:rsid w:val="00C50B29"/>
    <w:rsid w:val="00C50F4A"/>
    <w:rsid w:val="00C51867"/>
    <w:rsid w:val="00C5191E"/>
    <w:rsid w:val="00C5200A"/>
    <w:rsid w:val="00C520AD"/>
    <w:rsid w:val="00C522E7"/>
    <w:rsid w:val="00C52625"/>
    <w:rsid w:val="00C52C20"/>
    <w:rsid w:val="00C53713"/>
    <w:rsid w:val="00C53FAD"/>
    <w:rsid w:val="00C541F4"/>
    <w:rsid w:val="00C544E9"/>
    <w:rsid w:val="00C54722"/>
    <w:rsid w:val="00C552E8"/>
    <w:rsid w:val="00C55918"/>
    <w:rsid w:val="00C57036"/>
    <w:rsid w:val="00C57892"/>
    <w:rsid w:val="00C6055C"/>
    <w:rsid w:val="00C6059D"/>
    <w:rsid w:val="00C60C14"/>
    <w:rsid w:val="00C6148D"/>
    <w:rsid w:val="00C614B7"/>
    <w:rsid w:val="00C614C1"/>
    <w:rsid w:val="00C619C2"/>
    <w:rsid w:val="00C62572"/>
    <w:rsid w:val="00C627D5"/>
    <w:rsid w:val="00C63142"/>
    <w:rsid w:val="00C63F98"/>
    <w:rsid w:val="00C6494D"/>
    <w:rsid w:val="00C649F1"/>
    <w:rsid w:val="00C65011"/>
    <w:rsid w:val="00C653C8"/>
    <w:rsid w:val="00C65611"/>
    <w:rsid w:val="00C65E17"/>
    <w:rsid w:val="00C65F6E"/>
    <w:rsid w:val="00C66800"/>
    <w:rsid w:val="00C66D65"/>
    <w:rsid w:val="00C66E9B"/>
    <w:rsid w:val="00C674DC"/>
    <w:rsid w:val="00C67966"/>
    <w:rsid w:val="00C7064C"/>
    <w:rsid w:val="00C7085A"/>
    <w:rsid w:val="00C71573"/>
    <w:rsid w:val="00C71F91"/>
    <w:rsid w:val="00C72289"/>
    <w:rsid w:val="00C72A1C"/>
    <w:rsid w:val="00C72EFE"/>
    <w:rsid w:val="00C730A4"/>
    <w:rsid w:val="00C73553"/>
    <w:rsid w:val="00C73777"/>
    <w:rsid w:val="00C748B3"/>
    <w:rsid w:val="00C74F4A"/>
    <w:rsid w:val="00C753D6"/>
    <w:rsid w:val="00C75695"/>
    <w:rsid w:val="00C75761"/>
    <w:rsid w:val="00C7694A"/>
    <w:rsid w:val="00C76D48"/>
    <w:rsid w:val="00C772B4"/>
    <w:rsid w:val="00C774E5"/>
    <w:rsid w:val="00C77940"/>
    <w:rsid w:val="00C8006E"/>
    <w:rsid w:val="00C80085"/>
    <w:rsid w:val="00C81BEB"/>
    <w:rsid w:val="00C82B8D"/>
    <w:rsid w:val="00C82BCB"/>
    <w:rsid w:val="00C82EE7"/>
    <w:rsid w:val="00C83A26"/>
    <w:rsid w:val="00C84A0E"/>
    <w:rsid w:val="00C84B25"/>
    <w:rsid w:val="00C85283"/>
    <w:rsid w:val="00C8580A"/>
    <w:rsid w:val="00C85904"/>
    <w:rsid w:val="00C8599B"/>
    <w:rsid w:val="00C871D8"/>
    <w:rsid w:val="00C87703"/>
    <w:rsid w:val="00C87CEF"/>
    <w:rsid w:val="00C90224"/>
    <w:rsid w:val="00C90976"/>
    <w:rsid w:val="00C90BCC"/>
    <w:rsid w:val="00C912AB"/>
    <w:rsid w:val="00C9136A"/>
    <w:rsid w:val="00C915D9"/>
    <w:rsid w:val="00C91941"/>
    <w:rsid w:val="00C92250"/>
    <w:rsid w:val="00C92CC0"/>
    <w:rsid w:val="00C931CF"/>
    <w:rsid w:val="00C93571"/>
    <w:rsid w:val="00C93AC8"/>
    <w:rsid w:val="00C93B2E"/>
    <w:rsid w:val="00C93C7A"/>
    <w:rsid w:val="00C93D36"/>
    <w:rsid w:val="00C93F92"/>
    <w:rsid w:val="00C94219"/>
    <w:rsid w:val="00C964A0"/>
    <w:rsid w:val="00C964DC"/>
    <w:rsid w:val="00C96674"/>
    <w:rsid w:val="00C96864"/>
    <w:rsid w:val="00C96E07"/>
    <w:rsid w:val="00C96F3F"/>
    <w:rsid w:val="00C97123"/>
    <w:rsid w:val="00C97AAD"/>
    <w:rsid w:val="00C97D8A"/>
    <w:rsid w:val="00CA04EE"/>
    <w:rsid w:val="00CA0905"/>
    <w:rsid w:val="00CA1359"/>
    <w:rsid w:val="00CA1670"/>
    <w:rsid w:val="00CA3883"/>
    <w:rsid w:val="00CA3DB4"/>
    <w:rsid w:val="00CA4B23"/>
    <w:rsid w:val="00CA539C"/>
    <w:rsid w:val="00CA61E1"/>
    <w:rsid w:val="00CA6613"/>
    <w:rsid w:val="00CA695B"/>
    <w:rsid w:val="00CA789C"/>
    <w:rsid w:val="00CA7E7B"/>
    <w:rsid w:val="00CB07C4"/>
    <w:rsid w:val="00CB0F17"/>
    <w:rsid w:val="00CB1E01"/>
    <w:rsid w:val="00CB2198"/>
    <w:rsid w:val="00CB2976"/>
    <w:rsid w:val="00CB2C95"/>
    <w:rsid w:val="00CB3446"/>
    <w:rsid w:val="00CB384D"/>
    <w:rsid w:val="00CB5A7F"/>
    <w:rsid w:val="00CB70D1"/>
    <w:rsid w:val="00CB752F"/>
    <w:rsid w:val="00CB77C2"/>
    <w:rsid w:val="00CB7BDF"/>
    <w:rsid w:val="00CC07BC"/>
    <w:rsid w:val="00CC07DF"/>
    <w:rsid w:val="00CC1260"/>
    <w:rsid w:val="00CC248F"/>
    <w:rsid w:val="00CC2FF0"/>
    <w:rsid w:val="00CC379A"/>
    <w:rsid w:val="00CC3CC5"/>
    <w:rsid w:val="00CC3D96"/>
    <w:rsid w:val="00CC4355"/>
    <w:rsid w:val="00CC46DF"/>
    <w:rsid w:val="00CC47F5"/>
    <w:rsid w:val="00CC49EF"/>
    <w:rsid w:val="00CC4BC6"/>
    <w:rsid w:val="00CC4C25"/>
    <w:rsid w:val="00CC54B2"/>
    <w:rsid w:val="00CC57AC"/>
    <w:rsid w:val="00CC5D25"/>
    <w:rsid w:val="00CC5E42"/>
    <w:rsid w:val="00CC7464"/>
    <w:rsid w:val="00CC75EE"/>
    <w:rsid w:val="00CC764B"/>
    <w:rsid w:val="00CC7740"/>
    <w:rsid w:val="00CC77F6"/>
    <w:rsid w:val="00CC7B92"/>
    <w:rsid w:val="00CD040E"/>
    <w:rsid w:val="00CD0F51"/>
    <w:rsid w:val="00CD15CE"/>
    <w:rsid w:val="00CD160D"/>
    <w:rsid w:val="00CD291F"/>
    <w:rsid w:val="00CD5036"/>
    <w:rsid w:val="00CD5B15"/>
    <w:rsid w:val="00CD620C"/>
    <w:rsid w:val="00CD62A0"/>
    <w:rsid w:val="00CD6BE7"/>
    <w:rsid w:val="00CD6D95"/>
    <w:rsid w:val="00CD73B2"/>
    <w:rsid w:val="00CD7FDE"/>
    <w:rsid w:val="00CE00DF"/>
    <w:rsid w:val="00CE16B5"/>
    <w:rsid w:val="00CE1D48"/>
    <w:rsid w:val="00CE22CF"/>
    <w:rsid w:val="00CE3E30"/>
    <w:rsid w:val="00CE43AD"/>
    <w:rsid w:val="00CE450B"/>
    <w:rsid w:val="00CE452C"/>
    <w:rsid w:val="00CE49A6"/>
    <w:rsid w:val="00CE4BF5"/>
    <w:rsid w:val="00CE60EE"/>
    <w:rsid w:val="00CE6531"/>
    <w:rsid w:val="00CE669A"/>
    <w:rsid w:val="00CE6F8C"/>
    <w:rsid w:val="00CE76FC"/>
    <w:rsid w:val="00CF0746"/>
    <w:rsid w:val="00CF0836"/>
    <w:rsid w:val="00CF0AC4"/>
    <w:rsid w:val="00CF0EE6"/>
    <w:rsid w:val="00CF1811"/>
    <w:rsid w:val="00CF233A"/>
    <w:rsid w:val="00CF253F"/>
    <w:rsid w:val="00CF2631"/>
    <w:rsid w:val="00CF38B8"/>
    <w:rsid w:val="00CF4006"/>
    <w:rsid w:val="00CF4406"/>
    <w:rsid w:val="00CF4F28"/>
    <w:rsid w:val="00CF54F0"/>
    <w:rsid w:val="00CF58B8"/>
    <w:rsid w:val="00CF67FD"/>
    <w:rsid w:val="00CF75F1"/>
    <w:rsid w:val="00D00098"/>
    <w:rsid w:val="00D00615"/>
    <w:rsid w:val="00D00AF6"/>
    <w:rsid w:val="00D00B0D"/>
    <w:rsid w:val="00D01656"/>
    <w:rsid w:val="00D017F1"/>
    <w:rsid w:val="00D01A45"/>
    <w:rsid w:val="00D01F79"/>
    <w:rsid w:val="00D020F0"/>
    <w:rsid w:val="00D03AFC"/>
    <w:rsid w:val="00D03D44"/>
    <w:rsid w:val="00D05216"/>
    <w:rsid w:val="00D052B4"/>
    <w:rsid w:val="00D064DA"/>
    <w:rsid w:val="00D06852"/>
    <w:rsid w:val="00D0685C"/>
    <w:rsid w:val="00D06933"/>
    <w:rsid w:val="00D06F54"/>
    <w:rsid w:val="00D071FC"/>
    <w:rsid w:val="00D07598"/>
    <w:rsid w:val="00D077A4"/>
    <w:rsid w:val="00D07CE9"/>
    <w:rsid w:val="00D07F6E"/>
    <w:rsid w:val="00D1076C"/>
    <w:rsid w:val="00D11626"/>
    <w:rsid w:val="00D11F79"/>
    <w:rsid w:val="00D136F0"/>
    <w:rsid w:val="00D13B78"/>
    <w:rsid w:val="00D13DD3"/>
    <w:rsid w:val="00D13EAA"/>
    <w:rsid w:val="00D13F04"/>
    <w:rsid w:val="00D14BAE"/>
    <w:rsid w:val="00D1508F"/>
    <w:rsid w:val="00D1533B"/>
    <w:rsid w:val="00D165EB"/>
    <w:rsid w:val="00D16AA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7D3"/>
    <w:rsid w:val="00D327F2"/>
    <w:rsid w:val="00D32C25"/>
    <w:rsid w:val="00D32EDE"/>
    <w:rsid w:val="00D335DB"/>
    <w:rsid w:val="00D33FE1"/>
    <w:rsid w:val="00D3410D"/>
    <w:rsid w:val="00D3442D"/>
    <w:rsid w:val="00D346B5"/>
    <w:rsid w:val="00D34710"/>
    <w:rsid w:val="00D375BD"/>
    <w:rsid w:val="00D37A9C"/>
    <w:rsid w:val="00D4036F"/>
    <w:rsid w:val="00D41BB4"/>
    <w:rsid w:val="00D41F70"/>
    <w:rsid w:val="00D42A9F"/>
    <w:rsid w:val="00D42CC3"/>
    <w:rsid w:val="00D43723"/>
    <w:rsid w:val="00D43B86"/>
    <w:rsid w:val="00D44120"/>
    <w:rsid w:val="00D443E1"/>
    <w:rsid w:val="00D44AA4"/>
    <w:rsid w:val="00D45EB9"/>
    <w:rsid w:val="00D46633"/>
    <w:rsid w:val="00D46F11"/>
    <w:rsid w:val="00D500ED"/>
    <w:rsid w:val="00D503AC"/>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3137"/>
    <w:rsid w:val="00D63CD4"/>
    <w:rsid w:val="00D64890"/>
    <w:rsid w:val="00D65077"/>
    <w:rsid w:val="00D6561E"/>
    <w:rsid w:val="00D65F48"/>
    <w:rsid w:val="00D66390"/>
    <w:rsid w:val="00D67181"/>
    <w:rsid w:val="00D67A8B"/>
    <w:rsid w:val="00D70861"/>
    <w:rsid w:val="00D70C58"/>
    <w:rsid w:val="00D72204"/>
    <w:rsid w:val="00D72350"/>
    <w:rsid w:val="00D72DFC"/>
    <w:rsid w:val="00D72E20"/>
    <w:rsid w:val="00D72FC6"/>
    <w:rsid w:val="00D73363"/>
    <w:rsid w:val="00D73C5B"/>
    <w:rsid w:val="00D74152"/>
    <w:rsid w:val="00D747D1"/>
    <w:rsid w:val="00D74DDF"/>
    <w:rsid w:val="00D751A7"/>
    <w:rsid w:val="00D75EC4"/>
    <w:rsid w:val="00D7697C"/>
    <w:rsid w:val="00D76CA2"/>
    <w:rsid w:val="00D76E24"/>
    <w:rsid w:val="00D77C6A"/>
    <w:rsid w:val="00D77F6C"/>
    <w:rsid w:val="00D8127D"/>
    <w:rsid w:val="00D829DD"/>
    <w:rsid w:val="00D82D73"/>
    <w:rsid w:val="00D830A1"/>
    <w:rsid w:val="00D8330B"/>
    <w:rsid w:val="00D843C3"/>
    <w:rsid w:val="00D84484"/>
    <w:rsid w:val="00D84567"/>
    <w:rsid w:val="00D854CB"/>
    <w:rsid w:val="00D85B7B"/>
    <w:rsid w:val="00D864B5"/>
    <w:rsid w:val="00D86C1D"/>
    <w:rsid w:val="00D90052"/>
    <w:rsid w:val="00D90C5A"/>
    <w:rsid w:val="00D90E05"/>
    <w:rsid w:val="00D914FF"/>
    <w:rsid w:val="00D91646"/>
    <w:rsid w:val="00D9164F"/>
    <w:rsid w:val="00D919F6"/>
    <w:rsid w:val="00D92CC6"/>
    <w:rsid w:val="00D92DA9"/>
    <w:rsid w:val="00D93C46"/>
    <w:rsid w:val="00D93FCE"/>
    <w:rsid w:val="00D94412"/>
    <w:rsid w:val="00D94903"/>
    <w:rsid w:val="00D94B8F"/>
    <w:rsid w:val="00D94F4E"/>
    <w:rsid w:val="00D95803"/>
    <w:rsid w:val="00D95CE9"/>
    <w:rsid w:val="00D96450"/>
    <w:rsid w:val="00D9679C"/>
    <w:rsid w:val="00DA0155"/>
    <w:rsid w:val="00DA0560"/>
    <w:rsid w:val="00DA05E3"/>
    <w:rsid w:val="00DA0626"/>
    <w:rsid w:val="00DA086C"/>
    <w:rsid w:val="00DA0EDB"/>
    <w:rsid w:val="00DA13D8"/>
    <w:rsid w:val="00DA19BE"/>
    <w:rsid w:val="00DA1D39"/>
    <w:rsid w:val="00DA24B1"/>
    <w:rsid w:val="00DA2A74"/>
    <w:rsid w:val="00DA3264"/>
    <w:rsid w:val="00DA3452"/>
    <w:rsid w:val="00DA3DCF"/>
    <w:rsid w:val="00DA3FFA"/>
    <w:rsid w:val="00DA48F4"/>
    <w:rsid w:val="00DA4F64"/>
    <w:rsid w:val="00DA5C74"/>
    <w:rsid w:val="00DA5E68"/>
    <w:rsid w:val="00DA61AC"/>
    <w:rsid w:val="00DA6F68"/>
    <w:rsid w:val="00DA7197"/>
    <w:rsid w:val="00DA71D8"/>
    <w:rsid w:val="00DA72E5"/>
    <w:rsid w:val="00DA7543"/>
    <w:rsid w:val="00DA7C88"/>
    <w:rsid w:val="00DB0B3E"/>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C1E38"/>
    <w:rsid w:val="00DC206C"/>
    <w:rsid w:val="00DC22B4"/>
    <w:rsid w:val="00DC2578"/>
    <w:rsid w:val="00DC2951"/>
    <w:rsid w:val="00DC2FA5"/>
    <w:rsid w:val="00DC3693"/>
    <w:rsid w:val="00DC3AF1"/>
    <w:rsid w:val="00DC4390"/>
    <w:rsid w:val="00DC5342"/>
    <w:rsid w:val="00DC5ABB"/>
    <w:rsid w:val="00DC65AF"/>
    <w:rsid w:val="00DC6FD3"/>
    <w:rsid w:val="00DC725F"/>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6C86"/>
    <w:rsid w:val="00DD7054"/>
    <w:rsid w:val="00DD7232"/>
    <w:rsid w:val="00DD765A"/>
    <w:rsid w:val="00DD793F"/>
    <w:rsid w:val="00DE07D4"/>
    <w:rsid w:val="00DE1957"/>
    <w:rsid w:val="00DE2498"/>
    <w:rsid w:val="00DE2F17"/>
    <w:rsid w:val="00DE2FAE"/>
    <w:rsid w:val="00DE327E"/>
    <w:rsid w:val="00DE44DB"/>
    <w:rsid w:val="00DE49AD"/>
    <w:rsid w:val="00DE4F72"/>
    <w:rsid w:val="00DE5ACD"/>
    <w:rsid w:val="00DE5E06"/>
    <w:rsid w:val="00DE5EF1"/>
    <w:rsid w:val="00DE6355"/>
    <w:rsid w:val="00DE6BAA"/>
    <w:rsid w:val="00DE6D59"/>
    <w:rsid w:val="00DE6E5F"/>
    <w:rsid w:val="00DE776C"/>
    <w:rsid w:val="00DF05FE"/>
    <w:rsid w:val="00DF097D"/>
    <w:rsid w:val="00DF0B55"/>
    <w:rsid w:val="00DF0C5F"/>
    <w:rsid w:val="00DF0D1F"/>
    <w:rsid w:val="00DF19BE"/>
    <w:rsid w:val="00DF1DA4"/>
    <w:rsid w:val="00DF330A"/>
    <w:rsid w:val="00DF3731"/>
    <w:rsid w:val="00DF3B97"/>
    <w:rsid w:val="00DF3C97"/>
    <w:rsid w:val="00DF3D61"/>
    <w:rsid w:val="00DF47D3"/>
    <w:rsid w:val="00DF55FE"/>
    <w:rsid w:val="00DF59E1"/>
    <w:rsid w:val="00DF5B01"/>
    <w:rsid w:val="00DF5FE1"/>
    <w:rsid w:val="00DF6497"/>
    <w:rsid w:val="00DF66FC"/>
    <w:rsid w:val="00DF6853"/>
    <w:rsid w:val="00DF69FD"/>
    <w:rsid w:val="00DF732D"/>
    <w:rsid w:val="00DF74EF"/>
    <w:rsid w:val="00DF7E49"/>
    <w:rsid w:val="00E0062D"/>
    <w:rsid w:val="00E00734"/>
    <w:rsid w:val="00E01BFD"/>
    <w:rsid w:val="00E0274F"/>
    <w:rsid w:val="00E02ED0"/>
    <w:rsid w:val="00E02F7E"/>
    <w:rsid w:val="00E03364"/>
    <w:rsid w:val="00E03864"/>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F3D"/>
    <w:rsid w:val="00E131FC"/>
    <w:rsid w:val="00E13362"/>
    <w:rsid w:val="00E139B9"/>
    <w:rsid w:val="00E1438D"/>
    <w:rsid w:val="00E14A0F"/>
    <w:rsid w:val="00E14B9A"/>
    <w:rsid w:val="00E15525"/>
    <w:rsid w:val="00E15E6A"/>
    <w:rsid w:val="00E164DC"/>
    <w:rsid w:val="00E166A6"/>
    <w:rsid w:val="00E167C6"/>
    <w:rsid w:val="00E168B5"/>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38A"/>
    <w:rsid w:val="00E23BD2"/>
    <w:rsid w:val="00E242F2"/>
    <w:rsid w:val="00E2494B"/>
    <w:rsid w:val="00E24A9E"/>
    <w:rsid w:val="00E2521A"/>
    <w:rsid w:val="00E26A65"/>
    <w:rsid w:val="00E26D41"/>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AC1"/>
    <w:rsid w:val="00E40D1E"/>
    <w:rsid w:val="00E41F59"/>
    <w:rsid w:val="00E420F2"/>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28A4"/>
    <w:rsid w:val="00E528BA"/>
    <w:rsid w:val="00E52A3D"/>
    <w:rsid w:val="00E52BD5"/>
    <w:rsid w:val="00E5336F"/>
    <w:rsid w:val="00E538BF"/>
    <w:rsid w:val="00E53E7B"/>
    <w:rsid w:val="00E54BDE"/>
    <w:rsid w:val="00E55529"/>
    <w:rsid w:val="00E555CB"/>
    <w:rsid w:val="00E5587A"/>
    <w:rsid w:val="00E55A9E"/>
    <w:rsid w:val="00E55C45"/>
    <w:rsid w:val="00E562F3"/>
    <w:rsid w:val="00E564D3"/>
    <w:rsid w:val="00E56A09"/>
    <w:rsid w:val="00E570AE"/>
    <w:rsid w:val="00E572D4"/>
    <w:rsid w:val="00E572D8"/>
    <w:rsid w:val="00E57893"/>
    <w:rsid w:val="00E60184"/>
    <w:rsid w:val="00E60EE9"/>
    <w:rsid w:val="00E61F84"/>
    <w:rsid w:val="00E6254F"/>
    <w:rsid w:val="00E62643"/>
    <w:rsid w:val="00E63157"/>
    <w:rsid w:val="00E6430E"/>
    <w:rsid w:val="00E64C74"/>
    <w:rsid w:val="00E64F40"/>
    <w:rsid w:val="00E658BD"/>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5CB"/>
    <w:rsid w:val="00E7482B"/>
    <w:rsid w:val="00E755C8"/>
    <w:rsid w:val="00E75E69"/>
    <w:rsid w:val="00E76035"/>
    <w:rsid w:val="00E7630C"/>
    <w:rsid w:val="00E766A7"/>
    <w:rsid w:val="00E766EC"/>
    <w:rsid w:val="00E7689F"/>
    <w:rsid w:val="00E770C4"/>
    <w:rsid w:val="00E7721E"/>
    <w:rsid w:val="00E77BDE"/>
    <w:rsid w:val="00E80495"/>
    <w:rsid w:val="00E80FBC"/>
    <w:rsid w:val="00E812F9"/>
    <w:rsid w:val="00E814EE"/>
    <w:rsid w:val="00E81723"/>
    <w:rsid w:val="00E824EC"/>
    <w:rsid w:val="00E827ED"/>
    <w:rsid w:val="00E82A62"/>
    <w:rsid w:val="00E82C05"/>
    <w:rsid w:val="00E837CB"/>
    <w:rsid w:val="00E83AE7"/>
    <w:rsid w:val="00E85412"/>
    <w:rsid w:val="00E85E1B"/>
    <w:rsid w:val="00E861E1"/>
    <w:rsid w:val="00E86243"/>
    <w:rsid w:val="00E8647B"/>
    <w:rsid w:val="00E864AA"/>
    <w:rsid w:val="00E8651A"/>
    <w:rsid w:val="00E86EBD"/>
    <w:rsid w:val="00E9115B"/>
    <w:rsid w:val="00E912D8"/>
    <w:rsid w:val="00E91507"/>
    <w:rsid w:val="00E9171C"/>
    <w:rsid w:val="00E91EB7"/>
    <w:rsid w:val="00E9276B"/>
    <w:rsid w:val="00E92B4B"/>
    <w:rsid w:val="00E931B9"/>
    <w:rsid w:val="00E94022"/>
    <w:rsid w:val="00E948CA"/>
    <w:rsid w:val="00E96170"/>
    <w:rsid w:val="00E966FB"/>
    <w:rsid w:val="00E96B8C"/>
    <w:rsid w:val="00E978C8"/>
    <w:rsid w:val="00E979DA"/>
    <w:rsid w:val="00E97AE6"/>
    <w:rsid w:val="00EA012B"/>
    <w:rsid w:val="00EA05BF"/>
    <w:rsid w:val="00EA0B93"/>
    <w:rsid w:val="00EA1063"/>
    <w:rsid w:val="00EA131B"/>
    <w:rsid w:val="00EA1497"/>
    <w:rsid w:val="00EA181E"/>
    <w:rsid w:val="00EA24D6"/>
    <w:rsid w:val="00EA2FCC"/>
    <w:rsid w:val="00EA3471"/>
    <w:rsid w:val="00EA39A3"/>
    <w:rsid w:val="00EA3B8F"/>
    <w:rsid w:val="00EA3EF2"/>
    <w:rsid w:val="00EA3F66"/>
    <w:rsid w:val="00EA51F3"/>
    <w:rsid w:val="00EA5EF6"/>
    <w:rsid w:val="00EA6328"/>
    <w:rsid w:val="00EA63C2"/>
    <w:rsid w:val="00EA6534"/>
    <w:rsid w:val="00EA6938"/>
    <w:rsid w:val="00EA69D9"/>
    <w:rsid w:val="00EA6AA4"/>
    <w:rsid w:val="00EA7414"/>
    <w:rsid w:val="00EA795B"/>
    <w:rsid w:val="00EB0992"/>
    <w:rsid w:val="00EB1620"/>
    <w:rsid w:val="00EB23A7"/>
    <w:rsid w:val="00EB3011"/>
    <w:rsid w:val="00EB36C4"/>
    <w:rsid w:val="00EB4073"/>
    <w:rsid w:val="00EB41ED"/>
    <w:rsid w:val="00EB4ACB"/>
    <w:rsid w:val="00EB4AED"/>
    <w:rsid w:val="00EB4E72"/>
    <w:rsid w:val="00EB51D3"/>
    <w:rsid w:val="00EB5A3E"/>
    <w:rsid w:val="00EB5F20"/>
    <w:rsid w:val="00EB6247"/>
    <w:rsid w:val="00EB69D2"/>
    <w:rsid w:val="00EB6DF7"/>
    <w:rsid w:val="00EB70DB"/>
    <w:rsid w:val="00EB7DD4"/>
    <w:rsid w:val="00EB7EAB"/>
    <w:rsid w:val="00EC01B6"/>
    <w:rsid w:val="00EC0483"/>
    <w:rsid w:val="00EC0A05"/>
    <w:rsid w:val="00EC0BBC"/>
    <w:rsid w:val="00EC12BA"/>
    <w:rsid w:val="00EC15F0"/>
    <w:rsid w:val="00EC1C92"/>
    <w:rsid w:val="00EC2C46"/>
    <w:rsid w:val="00EC3382"/>
    <w:rsid w:val="00EC368C"/>
    <w:rsid w:val="00EC3757"/>
    <w:rsid w:val="00EC380D"/>
    <w:rsid w:val="00EC3B56"/>
    <w:rsid w:val="00EC3DF9"/>
    <w:rsid w:val="00EC4892"/>
    <w:rsid w:val="00EC4CBD"/>
    <w:rsid w:val="00EC4DBE"/>
    <w:rsid w:val="00EC52FB"/>
    <w:rsid w:val="00EC64B2"/>
    <w:rsid w:val="00EC67C2"/>
    <w:rsid w:val="00EC7180"/>
    <w:rsid w:val="00ED0147"/>
    <w:rsid w:val="00ED0CA0"/>
    <w:rsid w:val="00ED18F4"/>
    <w:rsid w:val="00ED1EB6"/>
    <w:rsid w:val="00ED25EE"/>
    <w:rsid w:val="00ED269E"/>
    <w:rsid w:val="00ED2894"/>
    <w:rsid w:val="00ED296F"/>
    <w:rsid w:val="00ED302A"/>
    <w:rsid w:val="00ED3289"/>
    <w:rsid w:val="00ED3680"/>
    <w:rsid w:val="00ED3A24"/>
    <w:rsid w:val="00ED3CB5"/>
    <w:rsid w:val="00ED5360"/>
    <w:rsid w:val="00ED5CB4"/>
    <w:rsid w:val="00ED7206"/>
    <w:rsid w:val="00ED72A3"/>
    <w:rsid w:val="00ED7A0C"/>
    <w:rsid w:val="00EE037E"/>
    <w:rsid w:val="00EE06B7"/>
    <w:rsid w:val="00EE0CFA"/>
    <w:rsid w:val="00EE2067"/>
    <w:rsid w:val="00EE2837"/>
    <w:rsid w:val="00EE28F3"/>
    <w:rsid w:val="00EE2BB6"/>
    <w:rsid w:val="00EE32D3"/>
    <w:rsid w:val="00EE3553"/>
    <w:rsid w:val="00EE397C"/>
    <w:rsid w:val="00EE3E4F"/>
    <w:rsid w:val="00EE4455"/>
    <w:rsid w:val="00EE470F"/>
    <w:rsid w:val="00EE476C"/>
    <w:rsid w:val="00EE597A"/>
    <w:rsid w:val="00EE6039"/>
    <w:rsid w:val="00EE61D8"/>
    <w:rsid w:val="00EE661C"/>
    <w:rsid w:val="00EE6857"/>
    <w:rsid w:val="00EE6944"/>
    <w:rsid w:val="00EE6FC8"/>
    <w:rsid w:val="00EE7599"/>
    <w:rsid w:val="00EE7EFA"/>
    <w:rsid w:val="00EF00F0"/>
    <w:rsid w:val="00EF0B7D"/>
    <w:rsid w:val="00EF0E34"/>
    <w:rsid w:val="00EF1E20"/>
    <w:rsid w:val="00EF1E28"/>
    <w:rsid w:val="00EF28A2"/>
    <w:rsid w:val="00EF326C"/>
    <w:rsid w:val="00EF3B2A"/>
    <w:rsid w:val="00EF4443"/>
    <w:rsid w:val="00EF4476"/>
    <w:rsid w:val="00EF4481"/>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67F0"/>
    <w:rsid w:val="00F07260"/>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206D8"/>
    <w:rsid w:val="00F215FB"/>
    <w:rsid w:val="00F21ABE"/>
    <w:rsid w:val="00F22775"/>
    <w:rsid w:val="00F22CD6"/>
    <w:rsid w:val="00F2324B"/>
    <w:rsid w:val="00F23FFA"/>
    <w:rsid w:val="00F243EF"/>
    <w:rsid w:val="00F24D53"/>
    <w:rsid w:val="00F24D9D"/>
    <w:rsid w:val="00F25703"/>
    <w:rsid w:val="00F25C1C"/>
    <w:rsid w:val="00F26206"/>
    <w:rsid w:val="00F26A23"/>
    <w:rsid w:val="00F276E5"/>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762"/>
    <w:rsid w:val="00F36D10"/>
    <w:rsid w:val="00F3779C"/>
    <w:rsid w:val="00F377CD"/>
    <w:rsid w:val="00F37BE1"/>
    <w:rsid w:val="00F37E8B"/>
    <w:rsid w:val="00F4052E"/>
    <w:rsid w:val="00F40D6E"/>
    <w:rsid w:val="00F41F5B"/>
    <w:rsid w:val="00F420DC"/>
    <w:rsid w:val="00F427B6"/>
    <w:rsid w:val="00F42F1B"/>
    <w:rsid w:val="00F42F97"/>
    <w:rsid w:val="00F4300E"/>
    <w:rsid w:val="00F43054"/>
    <w:rsid w:val="00F43204"/>
    <w:rsid w:val="00F44123"/>
    <w:rsid w:val="00F44B88"/>
    <w:rsid w:val="00F465B7"/>
    <w:rsid w:val="00F467AF"/>
    <w:rsid w:val="00F474D2"/>
    <w:rsid w:val="00F47ABA"/>
    <w:rsid w:val="00F5013F"/>
    <w:rsid w:val="00F50622"/>
    <w:rsid w:val="00F507A8"/>
    <w:rsid w:val="00F5098D"/>
    <w:rsid w:val="00F5128E"/>
    <w:rsid w:val="00F5271E"/>
    <w:rsid w:val="00F5295F"/>
    <w:rsid w:val="00F54098"/>
    <w:rsid w:val="00F54139"/>
    <w:rsid w:val="00F548EC"/>
    <w:rsid w:val="00F54A06"/>
    <w:rsid w:val="00F554A4"/>
    <w:rsid w:val="00F55B60"/>
    <w:rsid w:val="00F563A2"/>
    <w:rsid w:val="00F566E3"/>
    <w:rsid w:val="00F56ABD"/>
    <w:rsid w:val="00F56CD9"/>
    <w:rsid w:val="00F5793F"/>
    <w:rsid w:val="00F614B5"/>
    <w:rsid w:val="00F614F7"/>
    <w:rsid w:val="00F619CA"/>
    <w:rsid w:val="00F6352F"/>
    <w:rsid w:val="00F635A3"/>
    <w:rsid w:val="00F654B8"/>
    <w:rsid w:val="00F65556"/>
    <w:rsid w:val="00F6574D"/>
    <w:rsid w:val="00F65D0F"/>
    <w:rsid w:val="00F65FF7"/>
    <w:rsid w:val="00F673CD"/>
    <w:rsid w:val="00F6740A"/>
    <w:rsid w:val="00F6759E"/>
    <w:rsid w:val="00F67824"/>
    <w:rsid w:val="00F6788E"/>
    <w:rsid w:val="00F67ADE"/>
    <w:rsid w:val="00F67E3B"/>
    <w:rsid w:val="00F7095B"/>
    <w:rsid w:val="00F713AD"/>
    <w:rsid w:val="00F716CE"/>
    <w:rsid w:val="00F71875"/>
    <w:rsid w:val="00F71D4A"/>
    <w:rsid w:val="00F7200A"/>
    <w:rsid w:val="00F72448"/>
    <w:rsid w:val="00F73179"/>
    <w:rsid w:val="00F733AE"/>
    <w:rsid w:val="00F73E15"/>
    <w:rsid w:val="00F740A7"/>
    <w:rsid w:val="00F749CC"/>
    <w:rsid w:val="00F7556E"/>
    <w:rsid w:val="00F767F9"/>
    <w:rsid w:val="00F76F59"/>
    <w:rsid w:val="00F7758D"/>
    <w:rsid w:val="00F775C8"/>
    <w:rsid w:val="00F77783"/>
    <w:rsid w:val="00F7799B"/>
    <w:rsid w:val="00F77F0E"/>
    <w:rsid w:val="00F8030F"/>
    <w:rsid w:val="00F81158"/>
    <w:rsid w:val="00F81CDC"/>
    <w:rsid w:val="00F8286B"/>
    <w:rsid w:val="00F834C5"/>
    <w:rsid w:val="00F840E0"/>
    <w:rsid w:val="00F84262"/>
    <w:rsid w:val="00F8444C"/>
    <w:rsid w:val="00F86CAA"/>
    <w:rsid w:val="00F86D58"/>
    <w:rsid w:val="00F86E7D"/>
    <w:rsid w:val="00F87F2A"/>
    <w:rsid w:val="00F9061D"/>
    <w:rsid w:val="00F91E6F"/>
    <w:rsid w:val="00F92057"/>
    <w:rsid w:val="00F92125"/>
    <w:rsid w:val="00F9246B"/>
    <w:rsid w:val="00F9402D"/>
    <w:rsid w:val="00F94245"/>
    <w:rsid w:val="00F94694"/>
    <w:rsid w:val="00F948D5"/>
    <w:rsid w:val="00F9640C"/>
    <w:rsid w:val="00F96676"/>
    <w:rsid w:val="00F969CA"/>
    <w:rsid w:val="00F979B0"/>
    <w:rsid w:val="00F97C65"/>
    <w:rsid w:val="00FA0428"/>
    <w:rsid w:val="00FA1E87"/>
    <w:rsid w:val="00FA2260"/>
    <w:rsid w:val="00FA2C82"/>
    <w:rsid w:val="00FA31C8"/>
    <w:rsid w:val="00FA3BD2"/>
    <w:rsid w:val="00FA3CD5"/>
    <w:rsid w:val="00FA3F40"/>
    <w:rsid w:val="00FA4685"/>
    <w:rsid w:val="00FA544B"/>
    <w:rsid w:val="00FA591B"/>
    <w:rsid w:val="00FA6E01"/>
    <w:rsid w:val="00FA7250"/>
    <w:rsid w:val="00FA7263"/>
    <w:rsid w:val="00FA7D36"/>
    <w:rsid w:val="00FA7DEC"/>
    <w:rsid w:val="00FB1737"/>
    <w:rsid w:val="00FB3908"/>
    <w:rsid w:val="00FB3AE6"/>
    <w:rsid w:val="00FB473C"/>
    <w:rsid w:val="00FB4D0B"/>
    <w:rsid w:val="00FB5A43"/>
    <w:rsid w:val="00FB60B5"/>
    <w:rsid w:val="00FB62B1"/>
    <w:rsid w:val="00FB6514"/>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A16"/>
    <w:rsid w:val="00FC60C4"/>
    <w:rsid w:val="00FC704B"/>
    <w:rsid w:val="00FC7F3A"/>
    <w:rsid w:val="00FD0125"/>
    <w:rsid w:val="00FD03DC"/>
    <w:rsid w:val="00FD0DF2"/>
    <w:rsid w:val="00FD104A"/>
    <w:rsid w:val="00FD12CA"/>
    <w:rsid w:val="00FD1C12"/>
    <w:rsid w:val="00FD31BB"/>
    <w:rsid w:val="00FD3216"/>
    <w:rsid w:val="00FD3328"/>
    <w:rsid w:val="00FD59FF"/>
    <w:rsid w:val="00FD5CF4"/>
    <w:rsid w:val="00FD6099"/>
    <w:rsid w:val="00FD6A4B"/>
    <w:rsid w:val="00FD6ACA"/>
    <w:rsid w:val="00FD7F59"/>
    <w:rsid w:val="00FE036A"/>
    <w:rsid w:val="00FE03AC"/>
    <w:rsid w:val="00FE0C63"/>
    <w:rsid w:val="00FE102B"/>
    <w:rsid w:val="00FE1714"/>
    <w:rsid w:val="00FE1D17"/>
    <w:rsid w:val="00FE2ADA"/>
    <w:rsid w:val="00FE2AED"/>
    <w:rsid w:val="00FE3713"/>
    <w:rsid w:val="00FE38B9"/>
    <w:rsid w:val="00FE49D7"/>
    <w:rsid w:val="00FE50DF"/>
    <w:rsid w:val="00FE53BA"/>
    <w:rsid w:val="00FE5DB2"/>
    <w:rsid w:val="00FE6AF1"/>
    <w:rsid w:val="00FE73E5"/>
    <w:rsid w:val="00FE74AD"/>
    <w:rsid w:val="00FE769B"/>
    <w:rsid w:val="00FE7F8D"/>
    <w:rsid w:val="00FF0044"/>
    <w:rsid w:val="00FF2111"/>
    <w:rsid w:val="00FF25FB"/>
    <w:rsid w:val="00FF272E"/>
    <w:rsid w:val="00FF2D6C"/>
    <w:rsid w:val="00FF2EB4"/>
    <w:rsid w:val="00FF3BC6"/>
    <w:rsid w:val="00FF43AA"/>
    <w:rsid w:val="00FF4715"/>
    <w:rsid w:val="00FF4A49"/>
    <w:rsid w:val="00FF55EE"/>
    <w:rsid w:val="00FF5EA5"/>
    <w:rsid w:val="00FF6170"/>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fontTable" Target="fontTable.xm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chart" Target="charts/chart4.xm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eader" Target="header5.xml"/><Relationship Id="rId107" Type="http://schemas.openxmlformats.org/officeDocument/2006/relationships/image" Target="media/image73.png"/><Relationship Id="rId11" Type="http://schemas.openxmlformats.org/officeDocument/2006/relationships/footer" Target="footer2.xml"/><Relationship Id="rId24" Type="http://schemas.openxmlformats.org/officeDocument/2006/relationships/package" Target="embeddings/Microsoft_Visio___1.vsdx"/><Relationship Id="rId32" Type="http://schemas.openxmlformats.org/officeDocument/2006/relationships/package" Target="embeddings/Microsoft_Visio___2.vsdx"/><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chart" Target="charts/chart2.xml"/><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3.pn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package" Target="embeddings/Microsoft_Visio___.vsdx"/><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chart" Target="charts/chart5.xm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7.emf"/><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6.xml"/><Relationship Id="rId33" Type="http://schemas.openxmlformats.org/officeDocument/2006/relationships/image" Target="media/image8.emf"/><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chart" Target="charts/chart3.xml"/><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header" Target="header11.xml"/><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chart" Target="charts/chart6.xml"/><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footer" Target="footer6.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emf"/><Relationship Id="rId44" Type="http://schemas.openxmlformats.org/officeDocument/2006/relationships/image" Target="media/image18.jp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chart" Target="charts/chart1.xm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package" Target="embeddings/Microsoft_Visio___4.vsdx"/><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png"/><Relationship Id="rId109" Type="http://schemas.openxmlformats.org/officeDocument/2006/relationships/image" Target="media/image75.png"/><Relationship Id="rId34" Type="http://schemas.openxmlformats.org/officeDocument/2006/relationships/package" Target="embeddings/Microsoft_Visio___3.vsdx"/><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A113-411B-B236-1C52E73653EC}"/>
            </c:ext>
          </c:extLst>
        </c:ser>
        <c:ser>
          <c:idx val="1"/>
          <c:order val="1"/>
          <c:tx>
            <c:strRef>
              <c:f>Sheet1!$A$3</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A113-411B-B236-1C52E73653EC}"/>
            </c:ext>
          </c:extLst>
        </c:ser>
        <c:dLbls>
          <c:showLegendKey val="0"/>
          <c:showVal val="0"/>
          <c:showCatName val="0"/>
          <c:showSerName val="0"/>
          <c:showPercent val="0"/>
          <c:showBubbleSize val="0"/>
        </c:dLbls>
        <c:marker val="1"/>
        <c:smooth val="0"/>
        <c:axId val="837285032"/>
        <c:axId val="837283856"/>
      </c:lineChart>
      <c:catAx>
        <c:axId val="83728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344839294147424"/>
              <c:y val="0.90156245498063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3856"/>
        <c:crosses val="autoZero"/>
        <c:auto val="1"/>
        <c:lblAlgn val="ctr"/>
        <c:lblOffset val="100"/>
        <c:noMultiLvlLbl val="0"/>
      </c:catAx>
      <c:valAx>
        <c:axId val="837283856"/>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503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8027-4C39-9467-6CE477C86913}"/>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8027-4C39-9467-6CE477C86913}"/>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8803803973738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DAC9-4FC0-B3F3-3F9E91F96ACA}"/>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DAC9-4FC0-B3F3-3F9E91F96ACA}"/>
            </c:ext>
          </c:extLst>
        </c:ser>
        <c:dLbls>
          <c:showLegendKey val="0"/>
          <c:showVal val="0"/>
          <c:showCatName val="0"/>
          <c:showSerName val="0"/>
          <c:showPercent val="0"/>
          <c:showBubbleSize val="0"/>
        </c:dLbls>
        <c:marker val="1"/>
        <c:smooth val="0"/>
        <c:axId val="837286992"/>
        <c:axId val="837287384"/>
      </c:lineChart>
      <c:catAx>
        <c:axId val="83728699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0156245498063381"/>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7384"/>
        <c:crosses val="autoZero"/>
        <c:auto val="1"/>
        <c:lblAlgn val="ctr"/>
        <c:lblOffset val="100"/>
        <c:noMultiLvlLbl val="0"/>
      </c:catAx>
      <c:valAx>
        <c:axId val="837287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6992"/>
        <c:crosses val="autoZero"/>
        <c:crossBetween val="between"/>
      </c:valAx>
      <c:spPr>
        <a:noFill/>
        <a:ln>
          <a:noFill/>
        </a:ln>
        <a:effectLst/>
      </c:spPr>
    </c:plotArea>
    <c:legend>
      <c:legendPos val="r"/>
      <c:layout>
        <c:manualLayout>
          <c:xMode val="edge"/>
          <c:yMode val="edge"/>
          <c:x val="0.78912638860165996"/>
          <c:y val="3.1044943219003009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6B-4007-88BF-8F0C1A9B406F}"/>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6B-4007-88BF-8F0C1A9B406F}"/>
            </c:ext>
          </c:extLst>
        </c:ser>
        <c:dLbls>
          <c:showLegendKey val="0"/>
          <c:showVal val="0"/>
          <c:showCatName val="0"/>
          <c:showSerName val="0"/>
          <c:showPercent val="0"/>
          <c:showBubbleSize val="0"/>
        </c:dLbls>
        <c:marker val="1"/>
        <c:smooth val="0"/>
        <c:axId val="837286208"/>
        <c:axId val="836132640"/>
      </c:lineChart>
      <c:catAx>
        <c:axId val="837286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2272383533398977"/>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2640"/>
        <c:crosses val="autoZero"/>
        <c:auto val="1"/>
        <c:lblAlgn val="ctr"/>
        <c:lblOffset val="100"/>
        <c:noMultiLvlLbl val="0"/>
      </c:catAx>
      <c:valAx>
        <c:axId val="836132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208"/>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B2B9-4C2B-BA5C-D995EEAFE699}"/>
            </c:ext>
          </c:extLst>
        </c:ser>
        <c:ser>
          <c:idx val="1"/>
          <c:order val="1"/>
          <c:tx>
            <c:strRef>
              <c:f>Sheet1!$A$6</c:f>
              <c:strCache>
                <c:ptCount val="1"/>
                <c:pt idx="0">
                  <c:v>XC</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B2B9-4C2B-BA5C-D995EEAFE699}"/>
            </c:ext>
          </c:extLst>
        </c:ser>
        <c:dLbls>
          <c:showLegendKey val="0"/>
          <c:showVal val="0"/>
          <c:showCatName val="0"/>
          <c:showSerName val="0"/>
          <c:showPercent val="0"/>
          <c:showBubbleSize val="0"/>
        </c:dLbls>
        <c:marker val="1"/>
        <c:smooth val="0"/>
        <c:axId val="836134600"/>
        <c:axId val="836134208"/>
      </c:lineChart>
      <c:catAx>
        <c:axId val="83613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208"/>
        <c:crosses val="autoZero"/>
        <c:auto val="1"/>
        <c:lblAlgn val="ctr"/>
        <c:lblOffset val="100"/>
        <c:noMultiLvlLbl val="0"/>
      </c:catAx>
      <c:valAx>
        <c:axId val="83613420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LSX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DD2A-4628-8567-865ADFA6ABBC}"/>
            </c:ext>
          </c:extLst>
        </c:ser>
        <c:ser>
          <c:idx val="1"/>
          <c:order val="1"/>
          <c:tx>
            <c:strRef>
              <c:f>Sheet1!$A$9</c:f>
              <c:strCache>
                <c:ptCount val="1"/>
                <c:pt idx="0">
                  <c:v>RX</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DD2A-4628-8567-865ADFA6ABBC}"/>
            </c:ext>
          </c:extLst>
        </c:ser>
        <c:dLbls>
          <c:showLegendKey val="0"/>
          <c:showVal val="0"/>
          <c:showCatName val="0"/>
          <c:showSerName val="0"/>
          <c:showPercent val="0"/>
          <c:showBubbleSize val="0"/>
        </c:dLbls>
        <c:marker val="1"/>
        <c:smooth val="0"/>
        <c:axId val="836134992"/>
        <c:axId val="836135384"/>
      </c:lineChart>
      <c:catAx>
        <c:axId val="836134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5384"/>
        <c:crosses val="autoZero"/>
        <c:auto val="1"/>
        <c:lblAlgn val="ctr"/>
        <c:lblOffset val="100"/>
        <c:noMultiLvlLbl val="0"/>
      </c:catAx>
      <c:valAx>
        <c:axId val="836135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99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1AFE0-1F5B-40DF-9DD5-99D7F838F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66</Pages>
  <Words>6784</Words>
  <Characters>38670</Characters>
  <Application>Microsoft Office Word</Application>
  <DocSecurity>0</DocSecurity>
  <Lines>322</Lines>
  <Paragraphs>90</Paragraphs>
  <ScaleCrop>false</ScaleCrop>
  <Company/>
  <LinksUpToDate>false</LinksUpToDate>
  <CharactersWithSpaces>45364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671</cp:revision>
  <cp:lastPrinted>2018-04-26T02:22:00Z</cp:lastPrinted>
  <dcterms:created xsi:type="dcterms:W3CDTF">2018-04-28T05:14:00Z</dcterms:created>
  <dcterms:modified xsi:type="dcterms:W3CDTF">2018-04-30T03:34:00Z</dcterms:modified>
</cp:coreProperties>
</file>